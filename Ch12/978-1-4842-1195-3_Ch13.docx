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AEF376" w14:textId="77777777" w:rsidR="00EA071A" w:rsidRDefault="00EA071A" w:rsidP="00EA071A">
      <w:pPr>
        <w:pStyle w:val="ChapterNumber"/>
      </w:pPr>
      <w:r>
        <w:t xml:space="preserve">Chapter </w:t>
      </w:r>
      <w:commentRangeStart w:id="0"/>
      <w:del w:id="1" w:author="Jim Markham" w:date="2015-10-19T12:12:00Z">
        <w:r w:rsidR="00F722F8" w:rsidDel="00242AE9">
          <w:delText>6</w:delText>
        </w:r>
        <w:commentRangeEnd w:id="0"/>
        <w:r w:rsidR="003D3986" w:rsidDel="00242AE9">
          <w:rPr>
            <w:rFonts w:asciiTheme="minorHAnsi" w:hAnsiTheme="minorHAnsi"/>
            <w:b w:val="0"/>
            <w:sz w:val="22"/>
          </w:rPr>
          <w:commentReference w:id="0"/>
        </w:r>
      </w:del>
      <w:ins w:id="2" w:author="Jim Markham" w:date="2015-10-19T12:12:00Z">
        <w:r w:rsidR="00242AE9">
          <w:t>13</w:t>
        </w:r>
      </w:ins>
    </w:p>
    <w:p w14:paraId="29BEDA33" w14:textId="77777777" w:rsidR="00494150" w:rsidRDefault="00271250">
      <w:pPr>
        <w:pStyle w:val="ChapterTitle"/>
        <w:pPrChange w:id="3" w:author="Jim Markham" w:date="2015-10-19T12:14:00Z">
          <w:pPr>
            <w:pStyle w:val="Subtitle"/>
          </w:pPr>
        </w:pPrChange>
      </w:pPr>
      <w:r>
        <w:t xml:space="preserve">Building an App </w:t>
      </w:r>
      <w:del w:id="4" w:author="Jim Markham" w:date="2015-10-19T12:14:00Z">
        <w:r w:rsidDel="00242AE9">
          <w:delText>t</w:delText>
        </w:r>
      </w:del>
      <w:ins w:id="5" w:author="Jim Markham" w:date="2015-10-19T12:14:00Z">
        <w:r w:rsidR="00242AE9">
          <w:t>T</w:t>
        </w:r>
      </w:ins>
      <w:r>
        <w:t xml:space="preserve">hat </w:t>
      </w:r>
      <w:del w:id="6" w:author="Jim Markham" w:date="2015-10-19T12:14:00Z">
        <w:r w:rsidR="00260392" w:rsidDel="00242AE9">
          <w:delText>i</w:delText>
        </w:r>
      </w:del>
      <w:ins w:id="7" w:author="Jim Markham" w:date="2015-10-19T12:14:00Z">
        <w:r w:rsidR="00242AE9">
          <w:t>I</w:t>
        </w:r>
      </w:ins>
      <w:r w:rsidR="003B459F">
        <w:t>nteract</w:t>
      </w:r>
      <w:r>
        <w:t>s</w:t>
      </w:r>
      <w:r w:rsidR="003B459F">
        <w:t xml:space="preserve"> </w:t>
      </w:r>
      <w:r w:rsidR="003B459F">
        <w:br/>
      </w:r>
      <w:commentRangeStart w:id="8"/>
      <w:r w:rsidR="003B459F">
        <w:t xml:space="preserve">with </w:t>
      </w:r>
      <w:r w:rsidR="00260392">
        <w:t xml:space="preserve">a </w:t>
      </w:r>
      <w:r w:rsidR="003B459F">
        <w:t>Raspberry Pi</w:t>
      </w:r>
      <w:commentRangeEnd w:id="8"/>
      <w:r w:rsidR="00F21187">
        <w:rPr>
          <w:rFonts w:ascii="Times New Roman" w:hAnsi="Times New Roman"/>
          <w:b w:val="0"/>
          <w:sz w:val="20"/>
        </w:rPr>
        <w:commentReference w:id="8"/>
      </w:r>
    </w:p>
    <w:p w14:paraId="19C59253" w14:textId="77777777" w:rsidR="00EA071A" w:rsidRPr="00EA071A" w:rsidRDefault="00494150" w:rsidP="00EA071A">
      <w:pPr>
        <w:pStyle w:val="Subtitle"/>
        <w:rPr>
          <w:rStyle w:val="CodeBold"/>
          <w:rFonts w:ascii="Cambria" w:hAnsi="Cambria"/>
          <w:sz w:val="22"/>
        </w:rPr>
      </w:pPr>
      <w:r>
        <w:rPr>
          <w:rStyle w:val="CodeBold"/>
          <w:rFonts w:ascii="Cambria" w:hAnsi="Cambria"/>
          <w:sz w:val="22"/>
        </w:rPr>
        <w:t>Gheorghe Chesler</w:t>
      </w:r>
    </w:p>
    <w:p w14:paraId="4B8B2BAE" w14:textId="77777777" w:rsidR="00B73628" w:rsidRDefault="00FA6AB9" w:rsidP="00D8688A">
      <w:r>
        <w:t>In this chapter</w:t>
      </w:r>
      <w:r w:rsidR="00B73628">
        <w:t xml:space="preserve"> w</w:t>
      </w:r>
      <w:r w:rsidR="00B73628" w:rsidRPr="003B459F">
        <w:t xml:space="preserve">e will write an app that </w:t>
      </w:r>
      <w:r w:rsidR="00B73628">
        <w:t>communicate</w:t>
      </w:r>
      <w:r w:rsidR="00F03324">
        <w:t>s</w:t>
      </w:r>
      <w:r w:rsidR="00B73628">
        <w:t xml:space="preserve"> with</w:t>
      </w:r>
      <w:r w:rsidR="00B73628" w:rsidRPr="003B459F">
        <w:t xml:space="preserve"> </w:t>
      </w:r>
      <w:r w:rsidR="00B73628">
        <w:t>a</w:t>
      </w:r>
      <w:r w:rsidR="00B73628" w:rsidRPr="003B459F">
        <w:t xml:space="preserve"> Raspberry Pi device on the local wifi network, and allow</w:t>
      </w:r>
      <w:r w:rsidR="00F03324">
        <w:t>s</w:t>
      </w:r>
      <w:r w:rsidR="00B73628" w:rsidRPr="003B459F">
        <w:t xml:space="preserve"> us to flip on and off the lights on </w:t>
      </w:r>
      <w:r w:rsidR="00B73628">
        <w:t>a custom</w:t>
      </w:r>
      <w:r w:rsidR="00B73628" w:rsidRPr="003B459F">
        <w:t xml:space="preserve"> module</w:t>
      </w:r>
      <w:r w:rsidR="00B73628">
        <w:t xml:space="preserve"> with LEDs</w:t>
      </w:r>
      <w:r w:rsidR="00B73628" w:rsidRPr="003B459F">
        <w:t>. This might not seem like a significant accomplishment, but keep in mind, that just like you can flip on and off some LED lights, you can control in a similar fashion any other connected device.</w:t>
      </w:r>
    </w:p>
    <w:p w14:paraId="35178E86" w14:textId="77777777" w:rsidR="003B459F" w:rsidRPr="003B459F" w:rsidRDefault="003B459F">
      <w:pPr>
        <w:pStyle w:val="Heading1"/>
        <w:pPrChange w:id="9" w:author="Jim Markham" w:date="2015-10-19T12:35:00Z">
          <w:pPr>
            <w:pStyle w:val="Heading3"/>
          </w:pPr>
        </w:pPrChange>
      </w:pPr>
      <w:r w:rsidRPr="003B459F">
        <w:t>About your Raspberry Pi</w:t>
      </w:r>
    </w:p>
    <w:p w14:paraId="63C37C20" w14:textId="77777777" w:rsidR="003B459F" w:rsidRPr="003B459F" w:rsidRDefault="003B459F" w:rsidP="003B459F">
      <w:r w:rsidRPr="003B459F">
        <w:t xml:space="preserve">Raspberry Pi is a miniaturized ARM computer that </w:t>
      </w:r>
      <w:commentRangeStart w:id="10"/>
      <w:del w:id="11" w:author="georg" w:date="2015-10-19T21:56:00Z">
        <w:r w:rsidRPr="003B459F" w:rsidDel="00B70BBE">
          <w:delText xml:space="preserve">could </w:delText>
        </w:r>
      </w:del>
      <w:commentRangeEnd w:id="10"/>
      <w:ins w:id="12" w:author="georg" w:date="2015-10-19T21:56:00Z">
        <w:r w:rsidR="00B70BBE">
          <w:t>can</w:t>
        </w:r>
        <w:r w:rsidR="00B70BBE" w:rsidRPr="003B459F">
          <w:t xml:space="preserve"> </w:t>
        </w:r>
      </w:ins>
      <w:r w:rsidR="00A6088F">
        <w:commentReference w:id="10"/>
      </w:r>
      <w:r w:rsidRPr="003B459F">
        <w:t xml:space="preserve">run different operating systems. By default, this would run a variant of Debian Linux customized for this device, called Raspbian. </w:t>
      </w:r>
      <w:r w:rsidR="00F03324">
        <w:t xml:space="preserve">On the Raspberry Pi 2 </w:t>
      </w:r>
      <w:r w:rsidRPr="003B459F">
        <w:t xml:space="preserve">you can </w:t>
      </w:r>
      <w:r w:rsidR="00F03324">
        <w:t xml:space="preserve">also </w:t>
      </w:r>
      <w:r w:rsidRPr="003B459F">
        <w:t>install Ubuntu, RiscOS, and recently even a slimmed-down, custom version of Windows 10. Of course, we need to keep in mind that the CPU is not very powerful, and the Raspberry Pi device does not have a lot of memory: the B version has 512MB RAM, and the latest version</w:t>
      </w:r>
      <w:r w:rsidR="00F03324">
        <w:t xml:space="preserve"> (Pi 2) has</w:t>
      </w:r>
      <w:r w:rsidRPr="003B459F">
        <w:t xml:space="preserve"> 1GB of RAM</w:t>
      </w:r>
      <w:r w:rsidR="00F03324">
        <w:t>, which happens to be the maximum memory supported by the ARM7 CPU</w:t>
      </w:r>
      <w:r w:rsidRPr="003B459F">
        <w:t xml:space="preserve">. This is definitely not enough memory to do any fancy computing: as of the writing of </w:t>
      </w:r>
      <w:commentRangeStart w:id="13"/>
      <w:del w:id="14" w:author="georg" w:date="2015-10-19T21:57:00Z">
        <w:r w:rsidRPr="003B459F" w:rsidDel="00B70BBE">
          <w:delText xml:space="preserve">the </w:delText>
        </w:r>
      </w:del>
      <w:commentRangeEnd w:id="13"/>
      <w:ins w:id="15" w:author="georg" w:date="2015-10-19T21:57:00Z">
        <w:r w:rsidR="00B70BBE">
          <w:t>this</w:t>
        </w:r>
        <w:r w:rsidR="00B70BBE" w:rsidRPr="003B459F">
          <w:t xml:space="preserve"> </w:t>
        </w:r>
      </w:ins>
      <w:r w:rsidR="00A6088F">
        <w:commentReference w:id="13"/>
      </w:r>
      <w:r w:rsidRPr="003B459F">
        <w:t xml:space="preserve">book there is no easy way to install a popular browser. The chromium browser is supported, but Google </w:t>
      </w:r>
      <w:commentRangeStart w:id="16"/>
      <w:del w:id="17" w:author="georg" w:date="2015-10-19T21:57:00Z">
        <w:r w:rsidRPr="003B459F" w:rsidDel="00B70BBE">
          <w:delText xml:space="preserve">chrome </w:delText>
        </w:r>
      </w:del>
      <w:commentRangeEnd w:id="16"/>
      <w:ins w:id="18" w:author="georg" w:date="2015-10-19T21:57:00Z">
        <w:r w:rsidR="00B70BBE">
          <w:t>Chrome</w:t>
        </w:r>
        <w:r w:rsidR="00B70BBE" w:rsidRPr="003B459F">
          <w:t xml:space="preserve"> </w:t>
        </w:r>
      </w:ins>
      <w:r w:rsidR="00A6088F">
        <w:commentReference w:id="16"/>
      </w:r>
      <w:r w:rsidRPr="003B459F">
        <w:t>is not yet available: even if it would be, it is too big for the available system resources to do anything you are accustomed to on a regular computer.</w:t>
      </w:r>
    </w:p>
    <w:p w14:paraId="5D7DC279" w14:textId="77777777" w:rsidR="003B459F" w:rsidRPr="003B459F" w:rsidRDefault="003B459F" w:rsidP="003B459F"/>
    <w:p w14:paraId="3C9A768C" w14:textId="77777777" w:rsidR="003B459F" w:rsidRPr="003B459F" w:rsidRDefault="003B459F" w:rsidP="003B459F">
      <w:r w:rsidRPr="003B459F">
        <w:t>What the Raspberry Pi loses in terms of computing power, it makes up with the very low power usage and the ability to connect smart devices and accessories like LED lights, relays, motors, camera, pressure, acceleration, and humidi</w:t>
      </w:r>
      <w:r>
        <w:t>ty sensors, to name just a few.</w:t>
      </w:r>
    </w:p>
    <w:p w14:paraId="0CC2A37E" w14:textId="77777777" w:rsidR="003B459F" w:rsidRDefault="003B459F" w:rsidP="003B459F">
      <w:r w:rsidRPr="003B459F">
        <w:t>Another factor is the price: the regular Pi model B is available for about $30, and you can get most extension modules at really accessible prices from a lot</w:t>
      </w:r>
      <w:r>
        <w:t xml:space="preserve"> of online and local retailers.</w:t>
      </w:r>
    </w:p>
    <w:p w14:paraId="2206C8F4" w14:textId="77777777" w:rsidR="00B55BA0" w:rsidRPr="003B459F" w:rsidRDefault="00B55BA0" w:rsidP="003B459F"/>
    <w:p w14:paraId="79580A9C" w14:textId="77777777" w:rsidR="003B459F" w:rsidRDefault="003B459F" w:rsidP="003B459F">
      <w:r w:rsidRPr="003B459F">
        <w:t>The Pi 2 Model B is based around a Broadco</w:t>
      </w:r>
      <w:r>
        <w:t>m BCM2836 SoC, which includes a</w:t>
      </w:r>
      <w:r w:rsidRPr="003B459F">
        <w:t xml:space="preserve"> Quad </w:t>
      </w:r>
      <w:r w:rsidR="000F6897">
        <w:t>Core ARM7 900 MHz processor,</w:t>
      </w:r>
      <w:r w:rsidR="00976D66">
        <w:t xml:space="preserve"> </w:t>
      </w:r>
      <w:r w:rsidR="000F6897">
        <w:t>1G</w:t>
      </w:r>
      <w:r w:rsidRPr="003B459F">
        <w:t xml:space="preserve">B of RAM, and 4 USB ports where you can plug in external devices. The Pi also has an Ethernet connector, a HDMI connector for </w:t>
      </w:r>
      <w:r>
        <w:t>the display, and an audio port.</w:t>
      </w:r>
      <w:r w:rsidR="005A2382">
        <w:t xml:space="preserve"> The older</w:t>
      </w:r>
      <w:r w:rsidR="000F6897">
        <w:t xml:space="preserve"> P</w:t>
      </w:r>
      <w:r w:rsidR="005A2382">
        <w:t xml:space="preserve">i model B+ uses a less powerful, single core </w:t>
      </w:r>
      <w:r w:rsidR="000F6897" w:rsidRPr="003B459F">
        <w:t>Broadco</w:t>
      </w:r>
      <w:r w:rsidR="000F6897">
        <w:t>m BCM2835 ARM11 700MHz processor and has only 512MB of RAM, while the very first model came only with 256MB of RAM.</w:t>
      </w:r>
    </w:p>
    <w:p w14:paraId="419BF7EF" w14:textId="77777777" w:rsidR="000F6897" w:rsidRPr="003B459F" w:rsidRDefault="000F6897" w:rsidP="003B459F"/>
    <w:p w14:paraId="17837002" w14:textId="77777777" w:rsidR="003B459F" w:rsidRDefault="003B459F" w:rsidP="003B459F">
      <w:r w:rsidRPr="003B459F">
        <w:t xml:space="preserve">To power the </w:t>
      </w:r>
      <w:r w:rsidR="005A2382">
        <w:t xml:space="preserve">Raspberry </w:t>
      </w:r>
      <w:r w:rsidRPr="003B459F">
        <w:t>Pi yo</w:t>
      </w:r>
      <w:r>
        <w:t>u will need to connect it via a</w:t>
      </w:r>
      <w:r w:rsidRPr="003B459F">
        <w:t xml:space="preserve"> micro-USB to any wall charger or to a computer that provides enough power for the Pi and the connected devices. In most cases 1A would be sufficient, which is what the regular USB ports provide. </w:t>
      </w:r>
      <w:r w:rsidR="005A2382">
        <w:t xml:space="preserve">To the power needs of the main board you have to add the current consumed by your plugin boards. </w:t>
      </w:r>
      <w:r w:rsidRPr="003B459F">
        <w:t>The Pi does not include a built-in hard disk or solid-state drive, instead relying on a microSD card for</w:t>
      </w:r>
      <w:r>
        <w:t xml:space="preserve"> booting and long-term storage.</w:t>
      </w:r>
    </w:p>
    <w:p w14:paraId="286CAA96" w14:textId="77777777" w:rsidR="00B55BA0" w:rsidRPr="003B459F" w:rsidRDefault="00B55BA0" w:rsidP="003B459F"/>
    <w:p w14:paraId="6BD8F642" w14:textId="77777777" w:rsidR="003B459F" w:rsidRPr="003B459F" w:rsidRDefault="003B459F" w:rsidP="003B459F">
      <w:r w:rsidRPr="003B459F">
        <w:t>The Raspberry Pi does not come with a real-time clock, so an OS must use a network time server, or ask the user for time information at boot time to get access to time and date info for file time and date stamping. However a real time clock (such as the DS1307) with battery backup can be easi</w:t>
      </w:r>
      <w:r>
        <w:t>ly added via the I2C interface.</w:t>
      </w:r>
    </w:p>
    <w:p w14:paraId="7D6C43E6" w14:textId="77777777" w:rsidR="00B55BA0" w:rsidRDefault="00B55BA0" w:rsidP="003B459F"/>
    <w:p w14:paraId="3D75CD8F" w14:textId="77777777" w:rsidR="00444AA5" w:rsidRDefault="003B459F" w:rsidP="003B459F">
      <w:r w:rsidRPr="003B459F">
        <w:t>The Raspberry Pi also provides two onboard ribbon slots to connect a camera and a display. Most plastic cases that you would buy to host your Raspberry Pi provide holes for guiding these c</w:t>
      </w:r>
      <w:r>
        <w:t>ables outside of the enclosure.</w:t>
      </w:r>
    </w:p>
    <w:p w14:paraId="6B5BBC4A" w14:textId="77777777" w:rsidR="00B55BA0" w:rsidRDefault="003B459F" w:rsidP="003B459F">
      <w:r w:rsidRPr="003B459F">
        <w:t>For the scope of this chapter, we picked a very simple module that has a number of LEDs on a miniature board, along with the chip that controls them. The module is named "PyGlow" and is ma</w:t>
      </w:r>
      <w:r>
        <w:t>rketed by the company Pimoroni:</w:t>
      </w:r>
    </w:p>
    <w:p w14:paraId="39535ED1" w14:textId="77777777" w:rsidR="003B459F" w:rsidRDefault="003B459F" w:rsidP="003B459F">
      <w:r w:rsidRPr="003B459F">
        <w:t xml:space="preserve">   https://sh</w:t>
      </w:r>
      <w:r>
        <w:t>op.pimoroni.com/products/piglow</w:t>
      </w:r>
    </w:p>
    <w:p w14:paraId="4E693C2F" w14:textId="77777777" w:rsidR="00187989" w:rsidRDefault="00187989" w:rsidP="003B459F">
      <w:r>
        <w:lastRenderedPageBreak/>
        <w:t xml:space="preserve">In </w:t>
      </w:r>
      <w:ins w:id="19" w:author="georg" w:date="2015-10-19T21:59:00Z">
        <w:r w:rsidR="00B70BBE">
          <w:t>th</w:t>
        </w:r>
      </w:ins>
      <w:del w:id="20" w:author="Jim Markham" w:date="2015-10-19T12:16:00Z">
        <w:r w:rsidDel="00242AE9">
          <w:delText>th</w:delText>
        </w:r>
      </w:del>
      <w:r>
        <w:t>e Figure 13</w:t>
      </w:r>
      <w:del w:id="21" w:author="Jim Markham" w:date="2015-10-19T12:16:00Z">
        <w:r w:rsidDel="00242AE9">
          <w:delText>.</w:delText>
        </w:r>
      </w:del>
      <w:ins w:id="22" w:author="Jim Markham" w:date="2015-10-19T12:16:00Z">
        <w:r w:rsidR="00242AE9">
          <w:t>-</w:t>
        </w:r>
      </w:ins>
      <w:r>
        <w:t xml:space="preserve">1 we </w:t>
      </w:r>
      <w:commentRangeStart w:id="23"/>
      <w:del w:id="24" w:author="georg" w:date="2015-10-19T21:57:00Z">
        <w:r w:rsidDel="00B70BBE">
          <w:delText xml:space="preserve">can </w:delText>
        </w:r>
      </w:del>
      <w:commentRangeEnd w:id="23"/>
      <w:ins w:id="25" w:author="georg" w:date="2015-10-19T21:57:00Z">
        <w:r w:rsidR="00B70BBE">
          <w:t xml:space="preserve">can see </w:t>
        </w:r>
      </w:ins>
      <w:r w:rsidR="00A6088F">
        <w:commentReference w:id="23"/>
      </w:r>
      <w:r>
        <w:t>our Raspberry Pi B+ with a PiGlow board attached.</w:t>
      </w:r>
    </w:p>
    <w:p w14:paraId="3636C31F" w14:textId="77777777" w:rsidR="00456C8A" w:rsidDel="00B70BBE" w:rsidRDefault="00B70BBE" w:rsidP="00B70BBE">
      <w:pPr>
        <w:pStyle w:val="FigureCaption"/>
        <w:rPr>
          <w:del w:id="26" w:author="georg" w:date="2015-10-19T21:59:00Z"/>
        </w:rPr>
        <w:pPrChange w:id="27" w:author="georg" w:date="2015-10-19T21:59:00Z">
          <w:pPr/>
        </w:pPrChange>
      </w:pPr>
      <w:moveToRangeStart w:id="28" w:author="georg" w:date="2015-10-19T21:59:00Z" w:name="move433055292"/>
      <w:moveTo w:id="29" w:author="georg" w:date="2015-10-19T21:59:00Z">
        <w:r>
          <w:t>Figure 13-1. Raspberry Pi B+ with a PiGlow board attached</w:t>
        </w:r>
      </w:moveTo>
      <w:moveToRangeEnd w:id="28"/>
      <w:ins w:id="30" w:author="georg" w:date="2015-10-19T21:59:00Z">
        <w:r>
          <w:t xml:space="preserve"> </w:t>
        </w:r>
      </w:ins>
      <w:r w:rsidR="004E4B7B">
        <w:pict w14:anchorId="74A1AE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6pt;height:241.8pt">
            <v:imagedata r:id="rId13" o:title="RaspberryPi"/>
          </v:shape>
        </w:pict>
      </w:r>
    </w:p>
    <w:p w14:paraId="6DE85340" w14:textId="77777777" w:rsidR="00187989" w:rsidRPr="003B459F" w:rsidRDefault="00D52A5A" w:rsidP="00187989">
      <w:pPr>
        <w:pStyle w:val="FigureCaption"/>
      </w:pPr>
      <w:moveFromRangeStart w:id="31" w:author="georg" w:date="2015-10-19T21:59:00Z" w:name="move433055292"/>
      <w:moveFrom w:id="32" w:author="georg" w:date="2015-10-19T21:59:00Z">
        <w:r w:rsidDel="00B70BBE">
          <w:t>Figure 13-1.</w:t>
        </w:r>
        <w:r w:rsidR="00187989" w:rsidDel="00B70BBE">
          <w:t xml:space="preserve"> Raspberry Pi B+ with a PiGlow board attach</w:t>
        </w:r>
        <w:del w:id="33" w:author="georg" w:date="2015-10-19T21:59:00Z">
          <w:r w:rsidR="00187989" w:rsidDel="00B70BBE">
            <w:delText>ed</w:delText>
          </w:r>
        </w:del>
      </w:moveFrom>
      <w:moveFromRangeEnd w:id="31"/>
      <w:del w:id="34" w:author="georg" w:date="2015-10-19T21:59:00Z">
        <w:r w:rsidR="00187989" w:rsidDel="00B70BBE">
          <w:delText>.</w:delText>
        </w:r>
      </w:del>
    </w:p>
    <w:p w14:paraId="04CEBA09" w14:textId="77777777" w:rsidR="003B459F" w:rsidRPr="003B459F" w:rsidRDefault="003B459F" w:rsidP="003B459F">
      <w:r w:rsidRPr="003B459F">
        <w:t xml:space="preserve">If you have an older Raspberry Pi you will still be able to do everything we do in this chapter: the only things that the new model gets you are a faster processor and more memory. Some of the commands we will run are specific to the model of Raspberry Pi you own: inline comments </w:t>
      </w:r>
      <w:r>
        <w:t>will specify these differences.</w:t>
      </w:r>
    </w:p>
    <w:p w14:paraId="09C3A172" w14:textId="77777777" w:rsidR="00246F51" w:rsidRPr="003B459F" w:rsidRDefault="00246F51" w:rsidP="00D8688A">
      <w:pPr>
        <w:pStyle w:val="Heading1"/>
      </w:pPr>
      <w:r>
        <w:t xml:space="preserve">Control </w:t>
      </w:r>
      <w:r w:rsidR="00F6198A">
        <w:t>interfaces</w:t>
      </w:r>
      <w:r>
        <w:t xml:space="preserve"> on your</w:t>
      </w:r>
      <w:r w:rsidRPr="003B459F">
        <w:t xml:space="preserve"> Raspberry Pi</w:t>
      </w:r>
    </w:p>
    <w:p w14:paraId="31155267" w14:textId="77777777" w:rsidR="00B70BBE" w:rsidRDefault="00246F51" w:rsidP="00246F51">
      <w:pPr>
        <w:rPr>
          <w:ins w:id="35" w:author="georg" w:date="2015-10-19T21:59:00Z"/>
        </w:rPr>
      </w:pPr>
      <w:r>
        <w:t xml:space="preserve">Each embedded platform has one or more ways to access connected or native devices on the local hardware. </w:t>
      </w:r>
    </w:p>
    <w:p w14:paraId="1A0717E8" w14:textId="77777777" w:rsidR="00B70BBE" w:rsidRDefault="00246F51" w:rsidP="00246F51">
      <w:pPr>
        <w:rPr>
          <w:ins w:id="36" w:author="georg" w:date="2015-10-19T21:58:00Z"/>
        </w:rPr>
      </w:pPr>
      <w:r>
        <w:t xml:space="preserve">A very common one is GPIO(General Purpose Input Output). This allows you to flip a light or a relay on or off, and for that purpose it is really great, but there is a limit to how many devices can be </w:t>
      </w:r>
      <w:r w:rsidR="00B04819">
        <w:t>addressed (</w:t>
      </w:r>
      <w:r>
        <w:t xml:space="preserve">more or less </w:t>
      </w:r>
      <w:commentRangeStart w:id="37"/>
      <w:del w:id="38" w:author="georg" w:date="2015-10-19T21:57:00Z">
        <w:r w:rsidDel="00B70BBE">
          <w:delText xml:space="preserve">lmited </w:delText>
        </w:r>
      </w:del>
      <w:commentRangeEnd w:id="37"/>
      <w:ins w:id="39" w:author="georg" w:date="2015-10-19T21:57:00Z">
        <w:r w:rsidR="00B70BBE">
          <w:t xml:space="preserve">limited </w:t>
        </w:r>
      </w:ins>
      <w:r w:rsidR="00A6088F">
        <w:commentReference w:id="37"/>
      </w:r>
      <w:r>
        <w:t>by the number of pins available</w:t>
      </w:r>
      <w:r w:rsidR="00456C8A">
        <w:t xml:space="preserve"> on the custom connector</w:t>
      </w:r>
      <w:r>
        <w:t xml:space="preserve">). </w:t>
      </w:r>
    </w:p>
    <w:p w14:paraId="7DD04818" w14:textId="77777777" w:rsidR="00F15D60" w:rsidRDefault="00246F51" w:rsidP="00246F51">
      <w:pPr>
        <w:rPr>
          <w:ins w:id="40" w:author="georg" w:date="2015-10-19T22:06:00Z"/>
        </w:rPr>
      </w:pPr>
      <w:del w:id="41" w:author="georg" w:date="2015-10-19T21:58:00Z">
        <w:r w:rsidDel="00B70BBE">
          <w:delText xml:space="preserve">For more </w:delText>
        </w:r>
        <w:r w:rsidR="00F73340" w:rsidDel="00B70BBE">
          <w:delText>flexibility</w:delText>
        </w:r>
        <w:r w:rsidDel="00B70BBE">
          <w:delText xml:space="preserve">, </w:delText>
        </w:r>
        <w:commentRangeStart w:id="42"/>
        <w:r w:rsidDel="00B70BBE">
          <w:delText xml:space="preserve">among </w:delText>
        </w:r>
      </w:del>
      <w:del w:id="43" w:author="georg" w:date="2015-10-19T21:57:00Z">
        <w:r w:rsidDel="00B70BBE">
          <w:delText xml:space="preserve">many </w:delText>
        </w:r>
      </w:del>
      <w:del w:id="44" w:author="georg" w:date="2015-10-19T21:58:00Z">
        <w:r w:rsidDel="00B70BBE">
          <w:delText>other</w:delText>
        </w:r>
      </w:del>
      <w:del w:id="45" w:author="georg" w:date="2015-10-19T21:57:00Z">
        <w:r w:rsidDel="00B70BBE">
          <w:delText>s</w:delText>
        </w:r>
      </w:del>
      <w:del w:id="46" w:author="georg" w:date="2015-10-19T21:58:00Z">
        <w:r w:rsidDel="00B70BBE">
          <w:delText xml:space="preserve"> </w:delText>
        </w:r>
        <w:commentRangeEnd w:id="42"/>
        <w:r w:rsidR="00A6088F" w:rsidDel="00B70BBE">
          <w:commentReference w:id="42"/>
        </w:r>
        <w:r w:rsidDel="00B70BBE">
          <w:delText>it is</w:delText>
        </w:r>
      </w:del>
      <w:ins w:id="47" w:author="georg" w:date="2015-10-19T21:58:00Z">
        <w:r w:rsidR="00B70BBE">
          <w:t>T</w:t>
        </w:r>
      </w:ins>
      <w:del w:id="48" w:author="georg" w:date="2015-10-19T21:58:00Z">
        <w:r w:rsidDel="00B70BBE">
          <w:delText xml:space="preserve"> t</w:delText>
        </w:r>
      </w:del>
      <w:r>
        <w:t>he I2C</w:t>
      </w:r>
      <w:ins w:id="49" w:author="georg" w:date="2015-10-19T22:02:00Z">
        <w:r w:rsidR="005058A3">
          <w:t>(Inter IC)</w:t>
        </w:r>
      </w:ins>
      <w:r>
        <w:t xml:space="preserve"> </w:t>
      </w:r>
      <w:r w:rsidR="00456C8A">
        <w:t xml:space="preserve">interface </w:t>
      </w:r>
      <w:del w:id="50" w:author="georg" w:date="2015-10-19T21:58:00Z">
        <w:r w:rsidDel="00B70BBE">
          <w:delText xml:space="preserve">that </w:delText>
        </w:r>
      </w:del>
      <w:r>
        <w:t xml:space="preserve">gives you more </w:t>
      </w:r>
      <w:r w:rsidR="00456C8A">
        <w:t>flexibility</w:t>
      </w:r>
      <w:r>
        <w:t xml:space="preserve"> </w:t>
      </w:r>
      <w:r w:rsidR="00456C8A">
        <w:t>in</w:t>
      </w:r>
      <w:r>
        <w:t xml:space="preserve"> what you </w:t>
      </w:r>
      <w:r w:rsidR="00F73340">
        <w:t xml:space="preserve">can do with individual devices, and of course </w:t>
      </w:r>
      <w:r w:rsidR="00456C8A">
        <w:t xml:space="preserve">it allows you to attach </w:t>
      </w:r>
      <w:r>
        <w:t>more</w:t>
      </w:r>
      <w:ins w:id="51" w:author="georg" w:date="2015-10-19T21:58:00Z">
        <w:r w:rsidR="00B70BBE">
          <w:t xml:space="preserve"> devices</w:t>
        </w:r>
      </w:ins>
      <w:r>
        <w:t>.</w:t>
      </w:r>
      <w:r w:rsidR="00456C8A">
        <w:t xml:space="preserve"> </w:t>
      </w:r>
    </w:p>
    <w:p w14:paraId="6A7EC92D" w14:textId="3A6ABE99" w:rsidR="005058A3" w:rsidRDefault="005058A3" w:rsidP="00246F51">
      <w:pPr>
        <w:rPr>
          <w:ins w:id="52" w:author="georg" w:date="2015-10-19T22:05:00Z"/>
        </w:rPr>
      </w:pPr>
      <w:ins w:id="53" w:author="georg" w:date="2015-10-19T22:03:00Z">
        <w:r w:rsidRPr="005058A3">
          <w:lastRenderedPageBreak/>
          <w:t>The I2C bus was designed by Philips in the early ’80s to allow easy communication between components which reside on the same circuit board</w:t>
        </w:r>
        <w:r w:rsidR="00F15D60">
          <w:t xml:space="preserve">. </w:t>
        </w:r>
      </w:ins>
      <w:ins w:id="54" w:author="georg" w:date="2015-10-19T22:05:00Z">
        <w:r w:rsidR="00F15D60">
          <w:t>For a complete reference on the I2C interface, see the following URL:</w:t>
        </w:r>
      </w:ins>
    </w:p>
    <w:p w14:paraId="038F93C1" w14:textId="4000E7FA" w:rsidR="00F15D60" w:rsidRDefault="00F15D60" w:rsidP="00246F51">
      <w:pPr>
        <w:rPr>
          <w:ins w:id="55" w:author="georg" w:date="2015-10-19T22:03:00Z"/>
        </w:rPr>
      </w:pPr>
      <w:ins w:id="56" w:author="georg" w:date="2015-10-19T22:05:00Z">
        <w:r w:rsidRPr="00F15D60">
          <w:t>http://www.i2c-bus.org/i2c-bus/</w:t>
        </w:r>
      </w:ins>
    </w:p>
    <w:p w14:paraId="1D2CD4A2" w14:textId="1CF8A43C" w:rsidR="00246F51" w:rsidDel="005058A3" w:rsidRDefault="00456C8A" w:rsidP="00246F51">
      <w:pPr>
        <w:rPr>
          <w:del w:id="57" w:author="georg" w:date="2015-10-19T22:03:00Z"/>
        </w:rPr>
      </w:pPr>
      <w:r>
        <w:t>I2C uses 7 B</w:t>
      </w:r>
      <w:r w:rsidR="000B2E77">
        <w:t xml:space="preserve">it addressing, which means you can have </w:t>
      </w:r>
      <w:r w:rsidR="004F6933">
        <w:t>more than</w:t>
      </w:r>
      <w:r w:rsidR="000B2E77">
        <w:t xml:space="preserve"> 120 devices you can access</w:t>
      </w:r>
      <w:r w:rsidR="00A76823">
        <w:t xml:space="preserve"> via the same bus</w:t>
      </w:r>
      <w:r w:rsidR="000B2E77">
        <w:t>.</w:t>
      </w:r>
      <w:r w:rsidR="004917E9">
        <w:t xml:space="preserve"> I2C is also much simpler to implement in hardware – it requires only two </w:t>
      </w:r>
      <w:r>
        <w:t xml:space="preserve">connection </w:t>
      </w:r>
      <w:r w:rsidR="004917E9">
        <w:t>lines, one for the clock and the other for the data.</w:t>
      </w:r>
    </w:p>
    <w:p w14:paraId="5BE60AEA" w14:textId="77777777" w:rsidR="00D52A5A" w:rsidRPr="003B459F" w:rsidRDefault="00D52A5A" w:rsidP="00246F51"/>
    <w:p w14:paraId="233D9876" w14:textId="77777777" w:rsidR="003B459F" w:rsidRPr="003B459F" w:rsidRDefault="003B459F" w:rsidP="00D8688A">
      <w:pPr>
        <w:pStyle w:val="Heading1"/>
      </w:pPr>
      <w:r w:rsidRPr="003B459F">
        <w:t>Setting up your Raspberry Pi</w:t>
      </w:r>
    </w:p>
    <w:p w14:paraId="0D0EBE76" w14:textId="77777777" w:rsidR="00456C8A" w:rsidRPr="003B459F" w:rsidRDefault="003B459F" w:rsidP="003B459F">
      <w:r w:rsidRPr="003B459F">
        <w:t xml:space="preserve">The easiest way to get started with Raspberry Pi is to install the Raspbian operating system. The Raspberry Pi official web page has </w:t>
      </w:r>
      <w:r>
        <w:t>it available for download here:</w:t>
      </w:r>
    </w:p>
    <w:p w14:paraId="09AD754F" w14:textId="77777777" w:rsidR="003B459F" w:rsidRPr="003B459F" w:rsidRDefault="003B459F" w:rsidP="003B459F">
      <w:r w:rsidRPr="003B459F">
        <w:t>https:/</w:t>
      </w:r>
      <w:r>
        <w:t>/www.raspberrypi.org/downloads/</w:t>
      </w:r>
    </w:p>
    <w:p w14:paraId="5E7A1344" w14:textId="77777777" w:rsidR="00456C8A" w:rsidRDefault="00456C8A" w:rsidP="003B459F"/>
    <w:p w14:paraId="0C42010E" w14:textId="77777777" w:rsidR="00456C8A" w:rsidRPr="003B459F" w:rsidRDefault="003B459F" w:rsidP="003B459F">
      <w:r w:rsidRPr="003B459F">
        <w:t xml:space="preserve">To make </w:t>
      </w:r>
      <w:r w:rsidR="00456C8A">
        <w:t>things</w:t>
      </w:r>
      <w:r w:rsidRPr="003B459F">
        <w:t xml:space="preserve"> easy, use the NOOBS (New</w:t>
      </w:r>
      <w:r w:rsidR="00767AB6">
        <w:t xml:space="preserve"> Out-Of-</w:t>
      </w:r>
      <w:r>
        <w:t>Box Software) zip file.</w:t>
      </w:r>
    </w:p>
    <w:p w14:paraId="5B2F3865" w14:textId="77777777" w:rsidR="003B459F" w:rsidRDefault="00456C8A" w:rsidP="003B459F">
      <w:r>
        <w:t>On the same page t</w:t>
      </w:r>
      <w:r w:rsidR="003B459F" w:rsidRPr="003B459F">
        <w:t xml:space="preserve">here are </w:t>
      </w:r>
      <w:r>
        <w:t xml:space="preserve">also </w:t>
      </w:r>
      <w:r w:rsidR="003B459F" w:rsidRPr="003B459F">
        <w:t>installation instructions</w:t>
      </w:r>
      <w:r>
        <w:t xml:space="preserve">; </w:t>
      </w:r>
      <w:r w:rsidR="003B459F" w:rsidRPr="003B459F">
        <w:t>basically it is as simple as unpacking the downloaded zip file, format a reasonably large micro-SD card (4GB or more) with the FAT operating system, and copy the files on the card. Insert then the card in your Raspberry Pi device, and start it. When the device boots, it will prompt you with the choice of operating system, language</w:t>
      </w:r>
      <w:r w:rsidR="003B459F">
        <w:t>, and you can get it installed.</w:t>
      </w:r>
    </w:p>
    <w:p w14:paraId="3D937161" w14:textId="77777777" w:rsidR="00456C8A" w:rsidRPr="003B459F" w:rsidRDefault="00456C8A" w:rsidP="003B459F"/>
    <w:p w14:paraId="5C716549" w14:textId="35A6E3AF" w:rsidR="003B459F" w:rsidRDefault="00456C8A" w:rsidP="003B459F">
      <w:r>
        <w:t>For the installation phase y</w:t>
      </w:r>
      <w:r w:rsidR="003B459F" w:rsidRPr="003B459F">
        <w:t xml:space="preserve">ou can use </w:t>
      </w:r>
      <w:r>
        <w:t>an</w:t>
      </w:r>
      <w:r w:rsidR="003B459F" w:rsidRPr="003B459F">
        <w:t xml:space="preserve"> HDMI monitor</w:t>
      </w:r>
      <w:r>
        <w:t xml:space="preserve"> or a VGA monitor via an HDMI to VGA adapter</w:t>
      </w:r>
      <w:r w:rsidR="003B459F" w:rsidRPr="003B459F">
        <w:t xml:space="preserve">; this will not be needed later on, </w:t>
      </w:r>
      <w:r>
        <w:t>because</w:t>
      </w:r>
      <w:r w:rsidR="003B459F" w:rsidRPr="003B459F">
        <w:t xml:space="preserve"> you </w:t>
      </w:r>
      <w:del w:id="58" w:author="georg" w:date="2015-10-19T22:00:00Z">
        <w:r w:rsidR="003B459F" w:rsidRPr="003B459F" w:rsidDel="007D7E96">
          <w:delText xml:space="preserve">can </w:delText>
        </w:r>
        <w:commentRangeStart w:id="59"/>
        <w:commentRangeStart w:id="60"/>
        <w:r w:rsidDel="007D7E96">
          <w:delText>SSH</w:delText>
        </w:r>
      </w:del>
      <w:ins w:id="61" w:author="georg" w:date="2015-10-19T22:00:00Z">
        <w:r w:rsidR="007D7E96">
          <w:t>can SSH(secure shell)</w:t>
        </w:r>
      </w:ins>
      <w:r w:rsidRPr="003B459F">
        <w:t xml:space="preserve"> </w:t>
      </w:r>
      <w:commentRangeEnd w:id="59"/>
      <w:r w:rsidR="00A6088F">
        <w:commentReference w:id="59"/>
      </w:r>
      <w:commentRangeEnd w:id="60"/>
      <w:r w:rsidR="004E4B7B">
        <w:commentReference w:id="60"/>
      </w:r>
      <w:r w:rsidR="003B459F" w:rsidRPr="003B459F">
        <w:t>into the device from another computer.</w:t>
      </w:r>
    </w:p>
    <w:p w14:paraId="05479390" w14:textId="77777777" w:rsidR="00456C8A" w:rsidRPr="003B459F" w:rsidRDefault="00456C8A" w:rsidP="003B459F"/>
    <w:p w14:paraId="25F4C053" w14:textId="77777777" w:rsidR="003B459F" w:rsidRPr="003B459F" w:rsidRDefault="003B459F" w:rsidP="003B459F">
      <w:r w:rsidRPr="003B459F">
        <w:t xml:space="preserve">To </w:t>
      </w:r>
      <w:r w:rsidR="00456C8A">
        <w:t>SSH</w:t>
      </w:r>
      <w:r w:rsidRPr="003B459F">
        <w:t xml:space="preserve"> into the Raspberry Pi device from another comput</w:t>
      </w:r>
      <w:r>
        <w:t>er you can use the credentials:</w:t>
      </w:r>
    </w:p>
    <w:p w14:paraId="3982EECB" w14:textId="77777777" w:rsidR="003B459F" w:rsidRPr="003B459F" w:rsidRDefault="003B459F" w:rsidP="003B459F">
      <w:pPr>
        <w:pStyle w:val="Code"/>
      </w:pPr>
      <w:r w:rsidRPr="003B459F">
        <w:t>user:     pi</w:t>
      </w:r>
    </w:p>
    <w:p w14:paraId="6F0FB5E3" w14:textId="77777777" w:rsidR="003B459F" w:rsidRDefault="00767AB6" w:rsidP="00767AB6">
      <w:pPr>
        <w:pStyle w:val="Code"/>
      </w:pPr>
      <w:r>
        <w:t>password: raspberry</w:t>
      </w:r>
    </w:p>
    <w:p w14:paraId="48C1C4FE" w14:textId="77777777" w:rsidR="00D52A5A" w:rsidRDefault="00D52A5A" w:rsidP="00767AB6">
      <w:pPr>
        <w:pStyle w:val="Code"/>
      </w:pPr>
    </w:p>
    <w:p w14:paraId="4CAF241B" w14:textId="77777777" w:rsidR="003B459F" w:rsidRPr="003B459F" w:rsidRDefault="003B459F" w:rsidP="003B459F">
      <w:r w:rsidRPr="003B459F">
        <w:t>If you did not install the GUI by default, you can start the gui at any time using the commman</w:t>
      </w:r>
      <w:r>
        <w:t>d:</w:t>
      </w:r>
    </w:p>
    <w:p w14:paraId="760905DC" w14:textId="77777777" w:rsidR="003B459F" w:rsidRDefault="003B459F" w:rsidP="00767AB6">
      <w:pPr>
        <w:pStyle w:val="Code"/>
      </w:pPr>
      <w:r w:rsidRPr="003B459F">
        <w:t xml:space="preserve">  </w:t>
      </w:r>
      <w:r w:rsidR="00D52A5A">
        <w:t>s</w:t>
      </w:r>
      <w:r w:rsidRPr="003B459F">
        <w:t>tartx</w:t>
      </w:r>
    </w:p>
    <w:p w14:paraId="5332B1E5" w14:textId="77777777" w:rsidR="00D52A5A" w:rsidRDefault="00D52A5A" w:rsidP="00767AB6">
      <w:pPr>
        <w:pStyle w:val="Code"/>
      </w:pPr>
    </w:p>
    <w:p w14:paraId="5ADF8A76" w14:textId="77777777" w:rsidR="003B459F" w:rsidRPr="003B459F" w:rsidRDefault="003B459F" w:rsidP="003B459F">
      <w:r w:rsidRPr="003B459F">
        <w:t>To configure the device and ports you can use the Rasp</w:t>
      </w:r>
      <w:r>
        <w:t>berry Pi configuration utility:</w:t>
      </w:r>
    </w:p>
    <w:p w14:paraId="4CCFBCC3" w14:textId="77777777" w:rsidR="003B459F" w:rsidRDefault="003B459F" w:rsidP="00767AB6">
      <w:pPr>
        <w:pStyle w:val="Code"/>
      </w:pPr>
      <w:r w:rsidRPr="003B459F">
        <w:t xml:space="preserve">  raspi-config</w:t>
      </w:r>
    </w:p>
    <w:p w14:paraId="58897442" w14:textId="77777777" w:rsidR="00D52A5A" w:rsidRPr="003B459F" w:rsidRDefault="00D52A5A" w:rsidP="00767AB6">
      <w:pPr>
        <w:pStyle w:val="Code"/>
      </w:pPr>
    </w:p>
    <w:p w14:paraId="2C3DE5A3" w14:textId="5E7975BB" w:rsidR="003B459F" w:rsidRPr="003B459F" w:rsidRDefault="003B459F" w:rsidP="003B459F">
      <w:r w:rsidRPr="003B459F">
        <w:t>After you installed the operating system, the first step is to bring the system up to date. For that, yo</w:t>
      </w:r>
      <w:r w:rsidR="00767AB6">
        <w:t xml:space="preserve">u can </w:t>
      </w:r>
      <w:commentRangeStart w:id="62"/>
      <w:commentRangeStart w:id="63"/>
      <w:r w:rsidR="00767AB6">
        <w:t xml:space="preserve">enter </w:t>
      </w:r>
      <w:commentRangeEnd w:id="62"/>
      <w:r w:rsidR="00553816">
        <w:commentReference w:id="62"/>
      </w:r>
      <w:commentRangeEnd w:id="63"/>
      <w:r w:rsidR="004E4B7B">
        <w:commentReference w:id="63"/>
      </w:r>
      <w:ins w:id="64" w:author="georg" w:date="2015-10-19T22:00:00Z">
        <w:r w:rsidR="007D7E96">
          <w:t xml:space="preserve">the following </w:t>
        </w:r>
      </w:ins>
      <w:r w:rsidR="00767AB6">
        <w:t>in your SSH window:</w:t>
      </w:r>
    </w:p>
    <w:p w14:paraId="5D9F7A00" w14:textId="77777777" w:rsidR="003B459F" w:rsidRPr="003B459F" w:rsidRDefault="003B459F" w:rsidP="003B459F">
      <w:pPr>
        <w:pStyle w:val="Code"/>
      </w:pPr>
      <w:r w:rsidRPr="003B459F">
        <w:t xml:space="preserve">  sudo apt-get update</w:t>
      </w:r>
    </w:p>
    <w:p w14:paraId="4A183F65" w14:textId="77777777" w:rsidR="003B459F" w:rsidRPr="003B459F" w:rsidRDefault="003B459F" w:rsidP="003B459F">
      <w:pPr>
        <w:pStyle w:val="Code"/>
      </w:pPr>
      <w:r w:rsidRPr="003B459F">
        <w:t xml:space="preserve">  sudo apt-get upgrade</w:t>
      </w:r>
    </w:p>
    <w:p w14:paraId="1F44E707" w14:textId="77777777" w:rsidR="003B459F" w:rsidRPr="003B459F" w:rsidRDefault="003B459F" w:rsidP="003B459F"/>
    <w:p w14:paraId="315FA926" w14:textId="77777777" w:rsidR="00444AA5" w:rsidRPr="003B459F" w:rsidRDefault="00444AA5" w:rsidP="003B459F">
      <w:r>
        <w:t xml:space="preserve">To force a command to be executed with root privileges we use the </w:t>
      </w:r>
      <w:r w:rsidR="003B459F" w:rsidRPr="003B459F">
        <w:t xml:space="preserve">sudo command </w:t>
      </w:r>
      <w:r>
        <w:t>in front of a regular command</w:t>
      </w:r>
      <w:r w:rsidR="003B459F" w:rsidRPr="003B459F">
        <w:t>. This is necessary because the standard "pi" user does not have enough rights to modify system</w:t>
      </w:r>
      <w:r w:rsidR="003B459F">
        <w:t xml:space="preserve"> files or install applications.</w:t>
      </w:r>
    </w:p>
    <w:p w14:paraId="3DE8D3B9" w14:textId="77777777" w:rsidR="003B459F" w:rsidRPr="003B459F" w:rsidRDefault="003B459F" w:rsidP="003B459F">
      <w:r w:rsidRPr="003B459F">
        <w:t>The apt-get utility is the standard Debian package manager, which you might be familia</w:t>
      </w:r>
      <w:r>
        <w:t>r with if you are using Ubuntu.</w:t>
      </w:r>
      <w:r w:rsidR="00444AA5">
        <w:t xml:space="preserve"> </w:t>
      </w:r>
      <w:r w:rsidRPr="003B459F">
        <w:t>The first command fetches the list of the latest available packages, while the second one installs updates available for the currently i</w:t>
      </w:r>
      <w:r>
        <w:t>nstall system modules/packages.</w:t>
      </w:r>
    </w:p>
    <w:p w14:paraId="280F2D89" w14:textId="77777777" w:rsidR="003B459F" w:rsidRPr="003B459F" w:rsidRDefault="003B459F" w:rsidP="00D8688A">
      <w:pPr>
        <w:pStyle w:val="Heading2"/>
      </w:pPr>
      <w:r w:rsidRPr="003B459F">
        <w:t>Choosing the scripting language</w:t>
      </w:r>
    </w:p>
    <w:p w14:paraId="6952A5A0" w14:textId="77777777" w:rsidR="00327361" w:rsidRDefault="003B459F" w:rsidP="003B459F">
      <w:r w:rsidRPr="003B459F">
        <w:t xml:space="preserve">On the Raspberry Pi, Python has become the de-facto standard scripting language, because there are so many packages made available to control every device imaginable. This being said, you have to keep in mind that most of them will be Python 2, some will be Python 3. The Python language has a split personality: the Python 2 is the older, more established version, with wider support. Python 3 is the new, </w:t>
      </w:r>
      <w:r w:rsidR="00444AA5">
        <w:t>“</w:t>
      </w:r>
      <w:r w:rsidRPr="003B459F">
        <w:t>better</w:t>
      </w:r>
      <w:r w:rsidR="00444AA5">
        <w:t>”</w:t>
      </w:r>
      <w:r w:rsidR="00742939">
        <w:t xml:space="preserve"> version</w:t>
      </w:r>
      <w:r w:rsidRPr="003B459F">
        <w:t xml:space="preserve"> that offers modern language constructs for object oriented design, but the support for it on platforms such as Raspberry Pi is limited, and the scripts and packages written for Python 3 will not</w:t>
      </w:r>
      <w:r w:rsidR="00327361">
        <w:t xml:space="preserve"> </w:t>
      </w:r>
      <w:r w:rsidRPr="003B459F">
        <w:t>work for Python 2.</w:t>
      </w:r>
    </w:p>
    <w:p w14:paraId="22A8E88F" w14:textId="5AAF941B" w:rsidR="003B459F" w:rsidRPr="003B459F" w:rsidRDefault="003B459F" w:rsidP="003B459F">
      <w:commentRangeStart w:id="65"/>
      <w:del w:id="66" w:author="georg" w:date="2015-10-19T22:06:00Z">
        <w:r w:rsidRPr="003B459F" w:rsidDel="00D15616">
          <w:delText xml:space="preserve">In </w:delText>
        </w:r>
      </w:del>
      <w:commentRangeEnd w:id="65"/>
      <w:ins w:id="67" w:author="georg" w:date="2015-10-19T22:06:00Z">
        <w:r w:rsidR="00D15616">
          <w:t>At</w:t>
        </w:r>
        <w:r w:rsidR="00D15616" w:rsidRPr="003B459F">
          <w:t xml:space="preserve"> </w:t>
        </w:r>
      </w:ins>
      <w:r w:rsidR="007F3290">
        <w:commentReference w:id="65"/>
      </w:r>
      <w:r w:rsidRPr="003B459F">
        <w:t>the same time, there is a considerably large support of Perl on embedded platforms; however installing some of the Perl packages could be a daunting task that most novices would have a hard time completing.</w:t>
      </w:r>
    </w:p>
    <w:p w14:paraId="44EE6BF9" w14:textId="77777777" w:rsidR="003B459F" w:rsidRPr="003B459F" w:rsidRDefault="003B459F" w:rsidP="00F21187">
      <w:pPr>
        <w:pStyle w:val="Heading2"/>
      </w:pPr>
      <w:r w:rsidRPr="003B459F">
        <w:t>Configuring I2C</w:t>
      </w:r>
    </w:p>
    <w:p w14:paraId="09B107E0" w14:textId="1CD1B7D0" w:rsidR="003B459F" w:rsidRDefault="003B459F" w:rsidP="003B459F">
      <w:r w:rsidRPr="003B459F">
        <w:t xml:space="preserve">You can find most of the instructions below at the following URL, where you </w:t>
      </w:r>
      <w:commentRangeStart w:id="68"/>
      <w:commentRangeStart w:id="69"/>
      <w:r w:rsidRPr="003B459F">
        <w:t xml:space="preserve">can </w:t>
      </w:r>
      <w:commentRangeEnd w:id="68"/>
      <w:r w:rsidR="007F3290">
        <w:commentReference w:id="68"/>
      </w:r>
      <w:commentRangeEnd w:id="69"/>
      <w:r w:rsidR="004E4B7B">
        <w:commentReference w:id="69"/>
      </w:r>
      <w:ins w:id="70" w:author="georg" w:date="2015-10-19T22:06:00Z">
        <w:r w:rsidR="00D15616">
          <w:t xml:space="preserve">also </w:t>
        </w:r>
      </w:ins>
      <w:r w:rsidRPr="003B459F">
        <w:t>find more tutorials on how to install other accessories and</w:t>
      </w:r>
      <w:r>
        <w:t xml:space="preserve"> plugins for your Raspberry Pi:</w:t>
      </w:r>
    </w:p>
    <w:p w14:paraId="6787DCBC" w14:textId="77777777" w:rsidR="00F21187" w:rsidRPr="003B459F" w:rsidRDefault="00F21187" w:rsidP="003B459F"/>
    <w:p w14:paraId="622C199F" w14:textId="7F2F79A4" w:rsidR="003B459F" w:rsidRPr="003B459F" w:rsidRDefault="003B459F" w:rsidP="003B459F">
      <w:r w:rsidRPr="003B459F">
        <w:t xml:space="preserve">    </w:t>
      </w:r>
      <w:commentRangeStart w:id="71"/>
      <w:commentRangeStart w:id="72"/>
      <w:r w:rsidRPr="003B459F">
        <w:t>https://learn.adafruit.com/adafruits-raspberry-pi-les</w:t>
      </w:r>
      <w:r>
        <w:t>son-4-gpio-setup/configuring-i2</w:t>
      </w:r>
      <w:commentRangeEnd w:id="71"/>
      <w:r w:rsidR="007F3290">
        <w:commentReference w:id="71"/>
      </w:r>
      <w:commentRangeEnd w:id="72"/>
      <w:r w:rsidR="004E4B7B">
        <w:commentReference w:id="72"/>
      </w:r>
      <w:ins w:id="73" w:author="georg" w:date="2015-10-19T22:06:00Z">
        <w:r w:rsidR="004E4B7B">
          <w:t>c</w:t>
        </w:r>
      </w:ins>
    </w:p>
    <w:p w14:paraId="50DFD63B" w14:textId="77777777" w:rsidR="00F21187" w:rsidRDefault="00F21187" w:rsidP="003B459F"/>
    <w:p w14:paraId="362A7DBC" w14:textId="77777777" w:rsidR="003B459F" w:rsidRPr="003B459F" w:rsidRDefault="003B459F" w:rsidP="003B459F">
      <w:r w:rsidRPr="003B459F">
        <w:t>I2C is a very commonly used standard designed to allo</w:t>
      </w:r>
      <w:r>
        <w:t xml:space="preserve">w one chip to talk to another. </w:t>
      </w:r>
    </w:p>
    <w:p w14:paraId="17266925" w14:textId="77777777" w:rsidR="003B459F" w:rsidRPr="003B459F" w:rsidRDefault="003B459F" w:rsidP="003B459F">
      <w:r w:rsidRPr="003B459F">
        <w:t>So, since the Raspberry Pi can talk I2C we can connect it to a variety of</w:t>
      </w:r>
      <w:r>
        <w:t xml:space="preserve"> I2C capable chips and modules.</w:t>
      </w:r>
    </w:p>
    <w:p w14:paraId="379C6DBC" w14:textId="77777777" w:rsidR="00327361" w:rsidRPr="003B459F" w:rsidRDefault="003B459F" w:rsidP="003B459F">
      <w:r w:rsidRPr="003B459F">
        <w:t xml:space="preserve">Here are some of the Adafruit projects that make </w:t>
      </w:r>
      <w:r>
        <w:t>use of I2C devices and modules:</w:t>
      </w:r>
    </w:p>
    <w:p w14:paraId="072A8F1B" w14:textId="77777777" w:rsidR="003B459F" w:rsidRPr="003B459F" w:rsidRDefault="003B459F" w:rsidP="00D8688A">
      <w:pPr>
        <w:pStyle w:val="Bullet"/>
      </w:pPr>
      <w:r w:rsidRPr="003B459F">
        <w:t xml:space="preserve">    http://learn.adafruit.com/mcp230xx-gpio-expander-on-the-raspberry-pi</w:t>
      </w:r>
    </w:p>
    <w:p w14:paraId="06C0AF11" w14:textId="77777777" w:rsidR="003B459F" w:rsidRPr="003B459F" w:rsidRDefault="003B459F" w:rsidP="00D8688A">
      <w:pPr>
        <w:pStyle w:val="Bullet"/>
      </w:pPr>
      <w:r w:rsidRPr="003B459F">
        <w:t xml:space="preserve">    http://learn.adafruit.com/adafruit-16x2-character-lcd-plus-keypad-for-raspberry-pi</w:t>
      </w:r>
    </w:p>
    <w:p w14:paraId="2908D1C1" w14:textId="77777777" w:rsidR="003B459F" w:rsidRPr="003B459F" w:rsidRDefault="003B459F" w:rsidP="00D8688A">
      <w:pPr>
        <w:pStyle w:val="Bullet"/>
      </w:pPr>
      <w:r w:rsidRPr="003B459F">
        <w:t xml:space="preserve">    http://learn.adafruit.com/adding-a-real-time-clock-to-raspberry-pi</w:t>
      </w:r>
    </w:p>
    <w:p w14:paraId="5263A3E4" w14:textId="77777777" w:rsidR="003B459F" w:rsidRPr="003B459F" w:rsidRDefault="003B459F" w:rsidP="00D8688A">
      <w:pPr>
        <w:pStyle w:val="Bullet"/>
      </w:pPr>
      <w:r w:rsidRPr="003B459F">
        <w:t xml:space="preserve">    http://learn.adafruit.com/matrix-7-segment-led-backpack-with-the-raspberry-pi</w:t>
      </w:r>
    </w:p>
    <w:p w14:paraId="5393464E" w14:textId="77777777" w:rsidR="003B459F" w:rsidRPr="003B459F" w:rsidRDefault="003B459F" w:rsidP="00D8688A">
      <w:pPr>
        <w:pStyle w:val="Bullet"/>
      </w:pPr>
      <w:r w:rsidRPr="003B459F">
        <w:t xml:space="preserve">    http://learn.adafruit.com/mcp4725-12-bit-dac-with-raspberry-pi</w:t>
      </w:r>
    </w:p>
    <w:p w14:paraId="53FD0E6E" w14:textId="77777777" w:rsidR="003B459F" w:rsidRPr="003B459F" w:rsidRDefault="003B459F" w:rsidP="00D8688A">
      <w:pPr>
        <w:pStyle w:val="Bullet"/>
      </w:pPr>
      <w:r w:rsidRPr="003B459F">
        <w:t xml:space="preserve">    http://learn.adafruit.com/adafruit-16-channel-servo-driver-with-raspberry-pi</w:t>
      </w:r>
    </w:p>
    <w:p w14:paraId="2E1F619C" w14:textId="77777777" w:rsidR="003B459F" w:rsidRPr="003B459F" w:rsidRDefault="003B459F" w:rsidP="00D8688A">
      <w:pPr>
        <w:pStyle w:val="Bullet"/>
      </w:pPr>
      <w:r w:rsidRPr="003B459F">
        <w:t xml:space="preserve">    http://learn.adafruit.com/using-the-bmp085-with-raspberry-pi</w:t>
      </w:r>
    </w:p>
    <w:p w14:paraId="04F07ABD" w14:textId="77777777" w:rsidR="003B459F" w:rsidRPr="003B459F" w:rsidRDefault="003B459F" w:rsidP="003B459F">
      <w:r w:rsidRPr="003B459F">
        <w:t>The I2C bus allows multiple devices to be connected to your Raspberry</w:t>
      </w:r>
      <w:r>
        <w:t xml:space="preserve"> Pi, each with a unique address. </w:t>
      </w:r>
      <w:r w:rsidR="00327361">
        <w:t>The device address</w:t>
      </w:r>
      <w:r>
        <w:t xml:space="preserve"> </w:t>
      </w:r>
      <w:r w:rsidRPr="003B459F">
        <w:t>can often be set by changing jumper settings on the module. It is very useful to be able to see which devices are connected to your Pi as a way of making sure everything is working. To do this, it is worth running the following command in the Terminal to ins</w:t>
      </w:r>
      <w:r>
        <w:t>tall the i2c-tools utility.</w:t>
      </w:r>
    </w:p>
    <w:p w14:paraId="18A148B4" w14:textId="77777777" w:rsidR="00D52A5A" w:rsidRPr="003B459F" w:rsidRDefault="003B459F" w:rsidP="00327361">
      <w:pPr>
        <w:pStyle w:val="Code"/>
      </w:pPr>
      <w:r w:rsidRPr="003B459F">
        <w:t xml:space="preserve">   </w:t>
      </w:r>
      <w:r w:rsidR="00767AB6">
        <w:t xml:space="preserve"> sudo apt-get install i2c-tools</w:t>
      </w:r>
    </w:p>
    <w:p w14:paraId="7E6EE306" w14:textId="77777777" w:rsidR="003B459F" w:rsidRPr="003B459F" w:rsidRDefault="003B459F" w:rsidP="003B459F">
      <w:r w:rsidRPr="003B459F">
        <w:t>To keep things simple, we will use Python for our application we write for the Raspberry Pi. To use Python with I2C tools, we need to in</w:t>
      </w:r>
      <w:r w:rsidR="00767AB6">
        <w:t>stall the python-smbus package:</w:t>
      </w:r>
    </w:p>
    <w:p w14:paraId="7F0861E0" w14:textId="77777777" w:rsidR="00D52A5A" w:rsidRPr="003B459F" w:rsidRDefault="003B459F" w:rsidP="00327361">
      <w:pPr>
        <w:pStyle w:val="Code"/>
      </w:pPr>
      <w:r w:rsidRPr="003B459F">
        <w:t xml:space="preserve">  sudo apt-get instal</w:t>
      </w:r>
      <w:r>
        <w:t xml:space="preserve">l python-smbus </w:t>
      </w:r>
    </w:p>
    <w:p w14:paraId="7F9FC296" w14:textId="77777777" w:rsidR="003B459F" w:rsidRPr="003B459F" w:rsidRDefault="003B459F" w:rsidP="003B459F">
      <w:r w:rsidRPr="003B459F">
        <w:t>If you plan to use Perl packages to build tools that control the I2C devices, you will need to install some extra packages that provide to Perl packages an interface to the I2C tools, as well as some basic framework that allows writing compact applications:</w:t>
      </w:r>
    </w:p>
    <w:p w14:paraId="2EF8EA35" w14:textId="77777777" w:rsidR="003B459F" w:rsidRPr="003B459F" w:rsidRDefault="003B459F" w:rsidP="00327361">
      <w:pPr>
        <w:pStyle w:val="Code"/>
      </w:pPr>
      <w:r w:rsidRPr="003B459F">
        <w:lastRenderedPageBreak/>
        <w:t xml:space="preserve">  sudo apt-get install libi2c-dev build-essential libmoose-perl</w:t>
      </w:r>
    </w:p>
    <w:p w14:paraId="1E3DB485" w14:textId="77777777" w:rsidR="003B459F" w:rsidRPr="003B459F" w:rsidRDefault="003B459F" w:rsidP="00D52A5A">
      <w:pPr>
        <w:pStyle w:val="Code"/>
      </w:pPr>
      <w:r w:rsidRPr="003B459F">
        <w:t xml:space="preserve">  sudo cpan Device::SMBus</w:t>
      </w:r>
    </w:p>
    <w:p w14:paraId="40430DCF" w14:textId="77777777" w:rsidR="003B459F" w:rsidRPr="003B459F" w:rsidRDefault="003B459F" w:rsidP="00767AB6">
      <w:pPr>
        <w:pStyle w:val="Heading3"/>
      </w:pPr>
      <w:r w:rsidRPr="003B459F">
        <w:t>Installing Kernel Support for I2C</w:t>
      </w:r>
    </w:p>
    <w:p w14:paraId="6775A094" w14:textId="77777777" w:rsidR="003B459F" w:rsidRPr="003B459F" w:rsidRDefault="003B459F" w:rsidP="003B459F">
      <w:r w:rsidRPr="003B459F">
        <w:t>Run the raspi-config as root and follow the prompts to install i2c support for the ARM core and linux ke</w:t>
      </w:r>
      <w:r>
        <w:t>rnel</w:t>
      </w:r>
    </w:p>
    <w:p w14:paraId="269E3A90" w14:textId="77777777" w:rsidR="003B459F" w:rsidRPr="003B459F" w:rsidRDefault="003B459F" w:rsidP="00767AB6">
      <w:pPr>
        <w:pStyle w:val="Code"/>
      </w:pPr>
      <w:r w:rsidRPr="003B459F">
        <w:t xml:space="preserve">  sudo raspi-config</w:t>
      </w:r>
    </w:p>
    <w:p w14:paraId="1F397643" w14:textId="77777777" w:rsidR="003B459F" w:rsidRPr="003B459F" w:rsidRDefault="003B459F" w:rsidP="003B459F">
      <w:r w:rsidRPr="003B459F">
        <w:t>Select Advanced Options / I2C and enable the interface, as well as allow the I2C kernel</w:t>
      </w:r>
      <w:r>
        <w:t xml:space="preserve"> module to be loaded by default</w:t>
      </w:r>
      <w:r w:rsidR="00327361">
        <w:t>. After</w:t>
      </w:r>
      <w:r w:rsidRPr="003B459F">
        <w:t xml:space="preserve"> you made the changes</w:t>
      </w:r>
      <w:r w:rsidR="00327361">
        <w:t xml:space="preserve"> you have to</w:t>
      </w:r>
      <w:r w:rsidRPr="003B459F">
        <w:t xml:space="preserve"> reboot the device, and the modules should be loa</w:t>
      </w:r>
      <w:r>
        <w:t>ded and available after reboot.</w:t>
      </w:r>
    </w:p>
    <w:p w14:paraId="7A7ABAE8" w14:textId="77777777" w:rsidR="003B459F" w:rsidRPr="003B459F" w:rsidRDefault="003B459F" w:rsidP="003B459F">
      <w:r w:rsidRPr="003B459F">
        <w:t>Verify that the i2c modules are available, by looking at the content of the following file:</w:t>
      </w:r>
    </w:p>
    <w:p w14:paraId="51615CED" w14:textId="77777777" w:rsidR="003B459F" w:rsidRPr="003B459F" w:rsidRDefault="003B459F" w:rsidP="00767AB6">
      <w:pPr>
        <w:pStyle w:val="Code"/>
      </w:pPr>
      <w:r w:rsidRPr="003B459F">
        <w:t xml:space="preserve">  cat /etc/modules</w:t>
      </w:r>
    </w:p>
    <w:p w14:paraId="1F36D9AD" w14:textId="77777777" w:rsidR="003B459F" w:rsidRPr="003B459F" w:rsidRDefault="003B459F" w:rsidP="003B459F">
      <w:r w:rsidRPr="003B459F">
        <w:t>The file will have contents si</w:t>
      </w:r>
      <w:r>
        <w:t>milar to the following example:</w:t>
      </w:r>
    </w:p>
    <w:p w14:paraId="164972B4" w14:textId="77777777" w:rsidR="003B459F" w:rsidRPr="003B459F" w:rsidRDefault="003B459F" w:rsidP="003B459F">
      <w:pPr>
        <w:pStyle w:val="Code"/>
      </w:pPr>
      <w:r w:rsidRPr="003B459F">
        <w:t xml:space="preserve">    # /etc/modules: kernel modules to load at boot time.</w:t>
      </w:r>
    </w:p>
    <w:p w14:paraId="1AC2275A" w14:textId="77777777" w:rsidR="003B459F" w:rsidRPr="003B459F" w:rsidRDefault="003B459F" w:rsidP="003B459F">
      <w:pPr>
        <w:pStyle w:val="Code"/>
      </w:pPr>
      <w:r w:rsidRPr="003B459F">
        <w:t xml:space="preserve">    #</w:t>
      </w:r>
    </w:p>
    <w:p w14:paraId="256C77DF" w14:textId="77777777" w:rsidR="003B459F" w:rsidRPr="003B459F" w:rsidRDefault="003B459F" w:rsidP="003B459F">
      <w:pPr>
        <w:pStyle w:val="Code"/>
      </w:pPr>
      <w:r w:rsidRPr="003B459F">
        <w:t xml:space="preserve">    # This file contains the names of kernel modules that should be loaded</w:t>
      </w:r>
    </w:p>
    <w:p w14:paraId="4D3F6720" w14:textId="77777777" w:rsidR="003B459F" w:rsidRPr="003B459F" w:rsidRDefault="003B459F" w:rsidP="003B459F">
      <w:pPr>
        <w:pStyle w:val="Code"/>
      </w:pPr>
      <w:r w:rsidRPr="003B459F">
        <w:t xml:space="preserve">    # at boot time, one per line. Lines beginning with "#" are ignored.</w:t>
      </w:r>
    </w:p>
    <w:p w14:paraId="14640A8C" w14:textId="77777777" w:rsidR="003B459F" w:rsidRPr="003B459F" w:rsidRDefault="003B459F" w:rsidP="003B459F">
      <w:pPr>
        <w:pStyle w:val="Code"/>
      </w:pPr>
    </w:p>
    <w:p w14:paraId="5CF5611E" w14:textId="77777777" w:rsidR="003B459F" w:rsidRPr="003B459F" w:rsidRDefault="003B459F" w:rsidP="003B459F">
      <w:pPr>
        <w:pStyle w:val="Code"/>
      </w:pPr>
      <w:r w:rsidRPr="003B459F">
        <w:t xml:space="preserve">    i2c-bcm2708</w:t>
      </w:r>
    </w:p>
    <w:p w14:paraId="4C9BA7F2" w14:textId="77777777" w:rsidR="003B459F" w:rsidRPr="003B459F" w:rsidRDefault="00767AB6" w:rsidP="00767AB6">
      <w:pPr>
        <w:pStyle w:val="Code"/>
      </w:pPr>
      <w:r>
        <w:t xml:space="preserve">    i2c-dev</w:t>
      </w:r>
    </w:p>
    <w:p w14:paraId="0A86C5E9" w14:textId="77777777" w:rsidR="003B459F" w:rsidRPr="003B459F" w:rsidRDefault="003B459F" w:rsidP="003B459F">
      <w:r w:rsidRPr="003B459F">
        <w:t xml:space="preserve">If after reboot these modules do not exist in the /etc/modules file, you can edit the file with </w:t>
      </w:r>
      <w:r>
        <w:t>vi and append the two lines</w:t>
      </w:r>
      <w:r w:rsidR="00327361">
        <w:t xml:space="preserve"> mentioned above. You have to edit this file with root privileges</w:t>
      </w:r>
      <w:r>
        <w:t>:</w:t>
      </w:r>
    </w:p>
    <w:p w14:paraId="6F632AB2" w14:textId="77777777" w:rsidR="003B459F" w:rsidRPr="003B459F" w:rsidRDefault="003B459F" w:rsidP="00767AB6">
      <w:pPr>
        <w:pStyle w:val="Code"/>
      </w:pPr>
      <w:r w:rsidRPr="003B459F">
        <w:t xml:space="preserve">    sudo vi /etc/modules</w:t>
      </w:r>
    </w:p>
    <w:p w14:paraId="4A69F190" w14:textId="77777777" w:rsidR="003B459F" w:rsidRPr="003B459F" w:rsidRDefault="003B459F" w:rsidP="003B459F">
      <w:r w:rsidRPr="003B459F">
        <w:t>Another easy way to do this is</w:t>
      </w:r>
      <w:r>
        <w:t xml:space="preserve"> with the following one-liners:</w:t>
      </w:r>
    </w:p>
    <w:p w14:paraId="5D6507BD" w14:textId="77777777" w:rsidR="003B459F" w:rsidRPr="003B459F" w:rsidRDefault="003B459F" w:rsidP="003B459F">
      <w:pPr>
        <w:pStyle w:val="Code"/>
      </w:pPr>
      <w:r w:rsidRPr="003B459F">
        <w:t xml:space="preserve">    sudo echo "i2c-bcm2708" &gt;&gt; /etc/modules</w:t>
      </w:r>
    </w:p>
    <w:p w14:paraId="07E6C31E" w14:textId="77777777" w:rsidR="003B459F" w:rsidRPr="003B459F" w:rsidRDefault="003B459F" w:rsidP="003B459F">
      <w:pPr>
        <w:pStyle w:val="Code"/>
      </w:pPr>
      <w:r w:rsidRPr="003B459F">
        <w:t xml:space="preserve">    sudo</w:t>
      </w:r>
      <w:r>
        <w:t xml:space="preserve"> echo "i2c-dev" &gt;&gt; /etc/modules</w:t>
      </w:r>
    </w:p>
    <w:p w14:paraId="3AD80721" w14:textId="77777777" w:rsidR="003B459F" w:rsidRPr="003B459F" w:rsidRDefault="003B459F" w:rsidP="003B459F">
      <w:r w:rsidRPr="003B459F">
        <w:t xml:space="preserve">Depending on when you installed your operating system and with what version, as well as of any other experiments you might have run with your Raspberry Pi, some of these modules could have landed in the modprobe blacklist. This is a file that disables certain modules, preventing them to be loaded at start. </w:t>
      </w:r>
      <w:r>
        <w:t>To look at the file contents:</w:t>
      </w:r>
    </w:p>
    <w:p w14:paraId="0C963D6E" w14:textId="77777777" w:rsidR="003B459F" w:rsidRPr="003B459F" w:rsidRDefault="003B459F" w:rsidP="003B459F">
      <w:pPr>
        <w:pStyle w:val="Code"/>
      </w:pPr>
      <w:r w:rsidRPr="003B459F">
        <w:t xml:space="preserve">    sudo cat /etc/modprobe.d/raspi-blacklist.conf</w:t>
      </w:r>
    </w:p>
    <w:p w14:paraId="7ABF6087" w14:textId="77777777" w:rsidR="003B459F" w:rsidRPr="003B459F" w:rsidRDefault="003B459F" w:rsidP="003B459F">
      <w:r w:rsidRPr="003B459F">
        <w:t>The same way we did with the /etc/modules, you can edit the file with vi and comment out or delete the li</w:t>
      </w:r>
      <w:r>
        <w:t>nes if they exist in that file</w:t>
      </w:r>
      <w:r w:rsidR="00327361">
        <w:t>. Here too, you have to use root privileges to edit the file</w:t>
      </w:r>
      <w:r>
        <w:t>:</w:t>
      </w:r>
    </w:p>
    <w:p w14:paraId="1AE70465" w14:textId="77777777" w:rsidR="003B459F" w:rsidRPr="00242AE9" w:rsidRDefault="003B459F" w:rsidP="003B459F">
      <w:pPr>
        <w:pStyle w:val="Code"/>
        <w:rPr>
          <w:lang w:val="it-IT"/>
          <w:rPrChange w:id="74" w:author="Jim Markham" w:date="2015-10-19T12:12:00Z">
            <w:rPr/>
          </w:rPrChange>
        </w:rPr>
      </w:pPr>
      <w:r w:rsidRPr="003B459F">
        <w:lastRenderedPageBreak/>
        <w:t xml:space="preserve">    </w:t>
      </w:r>
      <w:r w:rsidRPr="00242AE9">
        <w:rPr>
          <w:lang w:val="it-IT"/>
          <w:rPrChange w:id="75" w:author="Jim Markham" w:date="2015-10-19T12:12:00Z">
            <w:rPr/>
          </w:rPrChange>
        </w:rPr>
        <w:t>sudo vi /etc/modprobe.d/raspi-blacklist.conf</w:t>
      </w:r>
    </w:p>
    <w:p w14:paraId="2BA05928" w14:textId="77777777" w:rsidR="003B459F" w:rsidRDefault="003B459F" w:rsidP="00767AB6">
      <w:pPr>
        <w:pStyle w:val="SideBarCode"/>
      </w:pPr>
      <w:r w:rsidRPr="003B459F">
        <w:t>There is a fancier way to do just about the same thin</w:t>
      </w:r>
      <w:r>
        <w:t>g with the following one-liner:</w:t>
      </w:r>
    </w:p>
    <w:p w14:paraId="41890B6E" w14:textId="77777777" w:rsidR="00327361" w:rsidRPr="003B459F" w:rsidRDefault="00327361" w:rsidP="00767AB6">
      <w:pPr>
        <w:pStyle w:val="SideBarCode"/>
      </w:pPr>
    </w:p>
    <w:p w14:paraId="418841C5" w14:textId="77777777" w:rsidR="003B459F" w:rsidRPr="003B459F" w:rsidRDefault="003B459F" w:rsidP="00767AB6">
      <w:pPr>
        <w:pStyle w:val="SideBarCode"/>
      </w:pPr>
      <w:r w:rsidRPr="003B459F">
        <w:t xml:space="preserve">    MPBL=/etc/modprobe.d/raspi-blacklist.conf; [ -f ${MPBL} ] &amp;&amp; sudo perl -p -i -e 's:^(blacklist (spi|i2c)-bcm2708):#$1:g' ${MPBL}</w:t>
      </w:r>
    </w:p>
    <w:p w14:paraId="234FEEFF" w14:textId="77777777" w:rsidR="00D52A5A" w:rsidRDefault="00D52A5A" w:rsidP="00767AB6">
      <w:pPr>
        <w:pStyle w:val="SideBarCode"/>
      </w:pPr>
    </w:p>
    <w:p w14:paraId="4C906A9A" w14:textId="77777777" w:rsidR="003B459F" w:rsidRPr="003B459F" w:rsidRDefault="003B459F" w:rsidP="00767AB6">
      <w:pPr>
        <w:pStyle w:val="SideBarCode"/>
      </w:pPr>
      <w:r>
        <w:t>What this line does is:</w:t>
      </w:r>
    </w:p>
    <w:p w14:paraId="5B56781A" w14:textId="77777777" w:rsidR="003B459F" w:rsidRPr="003B459F" w:rsidRDefault="003B459F" w:rsidP="00767AB6">
      <w:pPr>
        <w:pStyle w:val="SideBarCode"/>
      </w:pPr>
      <w:r w:rsidRPr="003B459F">
        <w:t>- create an environment variable named MPBL that contains the path to the file</w:t>
      </w:r>
    </w:p>
    <w:p w14:paraId="1F4A5557" w14:textId="77777777" w:rsidR="003B459F" w:rsidRPr="003B459F" w:rsidRDefault="003B459F" w:rsidP="00767AB6">
      <w:pPr>
        <w:pStyle w:val="SideBarCode"/>
      </w:pPr>
      <w:r w:rsidRPr="003B459F">
        <w:t>- if the file exists, it uses Perl to find the lines that contain the two module names</w:t>
      </w:r>
    </w:p>
    <w:p w14:paraId="01B8A08F" w14:textId="77777777" w:rsidR="003B459F" w:rsidRPr="003B459F" w:rsidRDefault="003B459F" w:rsidP="00767AB6">
      <w:pPr>
        <w:pStyle w:val="SideBarCode"/>
      </w:pPr>
      <w:r w:rsidRPr="003B459F">
        <w:t>- if the lines were found, it will comment them out</w:t>
      </w:r>
      <w:r w:rsidR="00767AB6">
        <w:t xml:space="preserve"> by prefixing them with a hash</w:t>
      </w:r>
    </w:p>
    <w:p w14:paraId="22F43909" w14:textId="77777777" w:rsidR="003B459F" w:rsidRPr="003B459F" w:rsidRDefault="003B459F" w:rsidP="00767AB6">
      <w:pPr>
        <w:pStyle w:val="SideBarCode"/>
      </w:pPr>
      <w:r w:rsidRPr="003B459F">
        <w:t>While it might seem very fancy to run one-line commands that do stuff for you, it is much more convenient to do things the regular way, by editing a file in a normal text editor and seeing</w:t>
      </w:r>
      <w:r>
        <w:t xml:space="preserve"> right away what you are doing.</w:t>
      </w:r>
    </w:p>
    <w:p w14:paraId="0E3CD2C2" w14:textId="77777777" w:rsidR="003B459F" w:rsidRPr="003B459F" w:rsidRDefault="003B459F" w:rsidP="003B459F">
      <w:r w:rsidRPr="003B459F">
        <w:t>After making the changes mentioned above, yo</w:t>
      </w:r>
      <w:r>
        <w:t>u can restart your Raspberry Pi</w:t>
      </w:r>
    </w:p>
    <w:p w14:paraId="4E6E27B4" w14:textId="77777777" w:rsidR="003B459F" w:rsidRPr="003B459F" w:rsidRDefault="003B459F" w:rsidP="00327361">
      <w:pPr>
        <w:pStyle w:val="Code"/>
      </w:pPr>
      <w:r>
        <w:t xml:space="preserve">    sudo reboot</w:t>
      </w:r>
    </w:p>
    <w:p w14:paraId="72F60C50" w14:textId="77777777" w:rsidR="003B459F" w:rsidRPr="003B459F" w:rsidRDefault="003B459F" w:rsidP="003B459F">
      <w:pPr>
        <w:pStyle w:val="Heading3"/>
      </w:pPr>
      <w:r w:rsidRPr="003B459F">
        <w:t>Verify that I2C can be acessed</w:t>
      </w:r>
    </w:p>
    <w:p w14:paraId="644356CA" w14:textId="77777777" w:rsidR="003B459F" w:rsidRPr="003B459F" w:rsidRDefault="00327361" w:rsidP="003B459F">
      <w:r>
        <w:t>After the device reboots</w:t>
      </w:r>
      <w:r w:rsidR="003B459F" w:rsidRPr="003B459F">
        <w:t>, the first step is to c</w:t>
      </w:r>
      <w:r w:rsidR="003B459F">
        <w:t>heck that the module is loaded:</w:t>
      </w:r>
    </w:p>
    <w:p w14:paraId="06657BCC" w14:textId="77777777" w:rsidR="003B459F" w:rsidRPr="003B459F" w:rsidRDefault="003B459F" w:rsidP="00767AB6">
      <w:pPr>
        <w:pStyle w:val="Code"/>
      </w:pPr>
      <w:r w:rsidRPr="003B459F">
        <w:t xml:space="preserve">  sudo modprobe i2c-dev</w:t>
      </w:r>
    </w:p>
    <w:p w14:paraId="7E4AF09C" w14:textId="77777777" w:rsidR="003B459F" w:rsidRPr="003B459F" w:rsidRDefault="003B459F" w:rsidP="003B459F">
      <w:r w:rsidRPr="003B459F">
        <w:t xml:space="preserve">If the module could not be loaded, this would return "modprobe: </w:t>
      </w:r>
      <w:r w:rsidR="00327361">
        <w:t>FATAL: Module i2c-dev not found</w:t>
      </w:r>
      <w:r w:rsidRPr="003B459F">
        <w:t>", other</w:t>
      </w:r>
      <w:r>
        <w:t>wise it will return no message.</w:t>
      </w:r>
    </w:p>
    <w:p w14:paraId="1BFD9705" w14:textId="77777777" w:rsidR="003B459F" w:rsidRPr="003B459F" w:rsidRDefault="003B459F" w:rsidP="003B459F">
      <w:r w:rsidRPr="003B459F">
        <w:t>If all is well, you should be able to test the I2C connectivity by</w:t>
      </w:r>
      <w:r>
        <w:t xml:space="preserve"> running the following command:</w:t>
      </w:r>
    </w:p>
    <w:p w14:paraId="6A976884" w14:textId="77777777" w:rsidR="003B459F" w:rsidRPr="003B459F" w:rsidRDefault="003B459F" w:rsidP="00327361">
      <w:pPr>
        <w:pStyle w:val="Code"/>
      </w:pPr>
      <w:r w:rsidRPr="003B459F">
        <w:t xml:space="preserve">    i2cdetect -y 1</w:t>
      </w:r>
    </w:p>
    <w:p w14:paraId="4D9177A7" w14:textId="77777777" w:rsidR="003B459F" w:rsidRPr="003B459F" w:rsidRDefault="003B459F" w:rsidP="003B459F">
      <w:r w:rsidRPr="003B459F">
        <w:t>If you have an older Raspberry Pi (before model B)</w:t>
      </w:r>
      <w:r>
        <w:t>, the command would be instead:</w:t>
      </w:r>
    </w:p>
    <w:p w14:paraId="60A82A7E" w14:textId="77777777" w:rsidR="003B459F" w:rsidRPr="003B459F" w:rsidRDefault="003B459F" w:rsidP="00767AB6">
      <w:pPr>
        <w:pStyle w:val="Code"/>
      </w:pPr>
      <w:r w:rsidRPr="003B459F">
        <w:t xml:space="preserve">    i2cdetect -y 0</w:t>
      </w:r>
    </w:p>
    <w:p w14:paraId="2E730209" w14:textId="77777777" w:rsidR="003B459F" w:rsidRPr="003B459F" w:rsidRDefault="003B459F" w:rsidP="003B459F">
      <w:r w:rsidRPr="003B459F">
        <w:t xml:space="preserve">The makers of Raspberry Pi changed that 0 to </w:t>
      </w:r>
      <w:commentRangeStart w:id="76"/>
      <w:commentRangeStart w:id="77"/>
      <w:r w:rsidRPr="003B459F">
        <w:t>a</w:t>
      </w:r>
      <w:del w:id="78" w:author="georg" w:date="2015-10-19T22:08:00Z">
        <w:r w:rsidRPr="003B459F" w:rsidDel="004E4B7B">
          <w:delText>n</w:delText>
        </w:r>
      </w:del>
      <w:r w:rsidRPr="003B459F">
        <w:t xml:space="preserve"> </w:t>
      </w:r>
      <w:commentRangeEnd w:id="76"/>
      <w:r w:rsidR="00DE447A">
        <w:commentReference w:id="76"/>
      </w:r>
      <w:commentRangeEnd w:id="77"/>
      <w:r w:rsidR="004E4B7B">
        <w:commentReference w:id="77"/>
      </w:r>
      <w:r w:rsidRPr="003B459F">
        <w:t xml:space="preserve">1 when the model B was released. An easy way to remember is that any module with 256MB of RAM use 0, the </w:t>
      </w:r>
      <w:r>
        <w:t>others use 1.</w:t>
      </w:r>
    </w:p>
    <w:p w14:paraId="0D21DA15" w14:textId="77777777" w:rsidR="003B459F" w:rsidRPr="003B459F" w:rsidRDefault="003B459F" w:rsidP="003B459F">
      <w:r w:rsidRPr="003B459F">
        <w:t>In either case, the output of the command wou</w:t>
      </w:r>
      <w:r w:rsidR="00767AB6">
        <w:t>ld be similar to the following:</w:t>
      </w:r>
    </w:p>
    <w:p w14:paraId="66B7FDB1" w14:textId="77777777" w:rsidR="003B459F" w:rsidRPr="003B459F" w:rsidRDefault="003B459F" w:rsidP="003B459F">
      <w:pPr>
        <w:pStyle w:val="Code"/>
      </w:pPr>
      <w:r w:rsidRPr="003B459F">
        <w:t xml:space="preserve">         0  1  2  3  4  5  6  7  8  9  a  b  c  d  e  f</w:t>
      </w:r>
    </w:p>
    <w:p w14:paraId="3B8C53A1" w14:textId="77777777" w:rsidR="003B459F" w:rsidRPr="003B459F" w:rsidRDefault="003B459F" w:rsidP="003B459F">
      <w:pPr>
        <w:pStyle w:val="Code"/>
      </w:pPr>
      <w:r w:rsidRPr="003B459F">
        <w:t xml:space="preserve">    00:          -- -- -- -- -- -- -- -- -- -- -- -- -- </w:t>
      </w:r>
    </w:p>
    <w:p w14:paraId="117129A6" w14:textId="77777777" w:rsidR="003B459F" w:rsidRPr="003B459F" w:rsidRDefault="003B459F" w:rsidP="003B459F">
      <w:pPr>
        <w:pStyle w:val="Code"/>
      </w:pPr>
      <w:r w:rsidRPr="003B459F">
        <w:t xml:space="preserve">    10: -- -- -- -- -- -- -- -- -- -- -- -- -- -- -- -- </w:t>
      </w:r>
    </w:p>
    <w:p w14:paraId="3D5776D5" w14:textId="77777777" w:rsidR="003B459F" w:rsidRPr="003B459F" w:rsidRDefault="003B459F" w:rsidP="003B459F">
      <w:pPr>
        <w:pStyle w:val="Code"/>
      </w:pPr>
      <w:r w:rsidRPr="003B459F">
        <w:lastRenderedPageBreak/>
        <w:t xml:space="preserve">    20: -- -- -- -- -- -- -- -- -- -- -- -- -- -- -- -- </w:t>
      </w:r>
    </w:p>
    <w:p w14:paraId="5F76A5B0" w14:textId="77777777" w:rsidR="003B459F" w:rsidRPr="003B459F" w:rsidRDefault="003B459F" w:rsidP="003B459F">
      <w:pPr>
        <w:pStyle w:val="Code"/>
      </w:pPr>
      <w:r w:rsidRPr="003B459F">
        <w:t xml:space="preserve">    30: -- -- -- -- -- -- -- -- -- -- -- -- -- -- -- -- </w:t>
      </w:r>
    </w:p>
    <w:p w14:paraId="65BF48BF" w14:textId="77777777" w:rsidR="003B459F" w:rsidRPr="003B459F" w:rsidRDefault="003B459F" w:rsidP="003B459F">
      <w:pPr>
        <w:pStyle w:val="Code"/>
      </w:pPr>
      <w:r w:rsidRPr="003B459F">
        <w:t xml:space="preserve">    40: -- -- -- -- -- -- -- -- -- -- -- -- -- -- -- -- </w:t>
      </w:r>
    </w:p>
    <w:p w14:paraId="7656B23B" w14:textId="77777777" w:rsidR="003B459F" w:rsidRPr="003B459F" w:rsidRDefault="003B459F" w:rsidP="003B459F">
      <w:pPr>
        <w:pStyle w:val="Code"/>
      </w:pPr>
      <w:r w:rsidRPr="003B459F">
        <w:t xml:space="preserve">    50: -- -- -- -- -- -- -- -- -- -- -- -- -- -- -- -- </w:t>
      </w:r>
    </w:p>
    <w:p w14:paraId="77008262" w14:textId="77777777" w:rsidR="003B459F" w:rsidRPr="003B459F" w:rsidRDefault="003B459F" w:rsidP="003B459F">
      <w:pPr>
        <w:pStyle w:val="Code"/>
      </w:pPr>
      <w:r w:rsidRPr="003B459F">
        <w:t xml:space="preserve">    60: -- -- -- -- -- -- -- -- -- -- -- -- -- -- -- -- </w:t>
      </w:r>
    </w:p>
    <w:p w14:paraId="6996DAAB" w14:textId="77777777" w:rsidR="003B459F" w:rsidRPr="003B459F" w:rsidRDefault="003B459F" w:rsidP="00767AB6">
      <w:pPr>
        <w:pStyle w:val="Code"/>
      </w:pPr>
      <w:r w:rsidRPr="003B459F">
        <w:t xml:space="preserve">  </w:t>
      </w:r>
      <w:r w:rsidR="00767AB6">
        <w:t xml:space="preserve">  70: -- -- -- -- -- -- -- --  </w:t>
      </w:r>
    </w:p>
    <w:p w14:paraId="5B4FAFB5" w14:textId="77777777" w:rsidR="003B459F" w:rsidRDefault="003B459F" w:rsidP="003B459F">
      <w:r w:rsidRPr="003B459F">
        <w:t xml:space="preserve">If you already have I2C devices connected, they might appear in the table above, </w:t>
      </w:r>
      <w:commentRangeStart w:id="79"/>
      <w:commentRangeStart w:id="80"/>
      <w:r w:rsidRPr="003B459F">
        <w:t>pointing</w:t>
      </w:r>
      <w:del w:id="81" w:author="georg" w:date="2015-10-19T22:08:00Z">
        <w:r w:rsidRPr="003B459F" w:rsidDel="004E4B7B">
          <w:delText>t</w:delText>
        </w:r>
      </w:del>
      <w:r w:rsidRPr="003B459F">
        <w:t xml:space="preserve"> </w:t>
      </w:r>
      <w:commentRangeEnd w:id="79"/>
      <w:r w:rsidR="00DE447A">
        <w:commentReference w:id="79"/>
      </w:r>
      <w:commentRangeEnd w:id="80"/>
      <w:r w:rsidR="004E4B7B">
        <w:commentReference w:id="80"/>
      </w:r>
      <w:r w:rsidR="00BE3782">
        <w:t>to the address of your devices.</w:t>
      </w:r>
    </w:p>
    <w:p w14:paraId="1B148793" w14:textId="77777777" w:rsidR="00327361" w:rsidRPr="003B459F" w:rsidRDefault="00327361" w:rsidP="003B459F"/>
    <w:p w14:paraId="7DA1DD8D" w14:textId="77777777" w:rsidR="00327361" w:rsidRPr="003B459F" w:rsidRDefault="003B459F" w:rsidP="003B459F">
      <w:r w:rsidRPr="003B459F">
        <w:t>One interesting fact: if you have the PiGlow module plugged in, it will not show up in the i2cdetect output, bu</w:t>
      </w:r>
      <w:r w:rsidR="00BE3782">
        <w:t>t it will still work just fine.</w:t>
      </w:r>
    </w:p>
    <w:p w14:paraId="45BD718B" w14:textId="77777777" w:rsidR="003B459F" w:rsidRPr="003B459F" w:rsidRDefault="003B459F" w:rsidP="003B459F">
      <w:r w:rsidRPr="003B459F">
        <w:t xml:space="preserve">If you are running a recent Raspberry Pi (3.18 kernel or higher) you will also need to update the </w:t>
      </w:r>
      <w:r w:rsidRPr="00327361">
        <w:rPr>
          <w:rStyle w:val="CodeInline"/>
        </w:rPr>
        <w:t>/boot/config.txt</w:t>
      </w:r>
      <w:r w:rsidRPr="003B459F">
        <w:t xml:space="preserve"> file. Edit the </w:t>
      </w:r>
      <w:r w:rsidRPr="00327361">
        <w:rPr>
          <w:rStyle w:val="CodeInline"/>
        </w:rPr>
        <w:t>/boot/config.txt</w:t>
      </w:r>
      <w:r w:rsidRPr="003B459F">
        <w:t xml:space="preserve"> file and uncomment or add</w:t>
      </w:r>
      <w:r w:rsidR="00BE3782">
        <w:t xml:space="preserve"> the following lines:</w:t>
      </w:r>
    </w:p>
    <w:p w14:paraId="0FB9BD23" w14:textId="77777777" w:rsidR="003B459F" w:rsidRPr="003B459F" w:rsidRDefault="003B459F" w:rsidP="00BE3782">
      <w:pPr>
        <w:pStyle w:val="Code"/>
      </w:pPr>
      <w:r w:rsidRPr="003B459F">
        <w:t xml:space="preserve">    dtparam=i2c1=on</w:t>
      </w:r>
    </w:p>
    <w:p w14:paraId="6399A0CF" w14:textId="77777777" w:rsidR="003B459F" w:rsidRPr="003B459F" w:rsidRDefault="00BE3782" w:rsidP="00BE3782">
      <w:pPr>
        <w:pStyle w:val="Code"/>
      </w:pPr>
      <w:r>
        <w:t xml:space="preserve">    dtparam=i2c_arm=on</w:t>
      </w:r>
    </w:p>
    <w:p w14:paraId="17BB0EC7" w14:textId="77777777" w:rsidR="00BE3782" w:rsidRDefault="003B459F" w:rsidP="003B459F">
      <w:r w:rsidRPr="003B459F">
        <w:t xml:space="preserve">After you make these changes </w:t>
      </w:r>
      <w:r w:rsidR="00BE3782">
        <w:t>you need to reboot your device.</w:t>
      </w:r>
    </w:p>
    <w:p w14:paraId="7E329925" w14:textId="77777777" w:rsidR="003B459F" w:rsidRPr="003B459F" w:rsidRDefault="003B459F" w:rsidP="00F21187">
      <w:pPr>
        <w:pStyle w:val="Heading2"/>
      </w:pPr>
      <w:r w:rsidRPr="003B459F">
        <w:t>Configuring GPIO</w:t>
      </w:r>
    </w:p>
    <w:p w14:paraId="762A0AC3" w14:textId="77777777" w:rsidR="00327361" w:rsidRDefault="003B459F" w:rsidP="003B459F">
      <w:r w:rsidRPr="003B459F">
        <w:t xml:space="preserve">The GPIO pins can be used as both digital outputs and digital inputs. As digital outputs, you can write programs that turn a particular pin HIGH or LOW. Setting it HIGH sets it to 3.3V setting it LOW sets it to 0V. </w:t>
      </w:r>
    </w:p>
    <w:p w14:paraId="45EBD174" w14:textId="77777777" w:rsidR="00327361" w:rsidRDefault="003B459F" w:rsidP="003B459F">
      <w:r w:rsidRPr="003B459F">
        <w:t xml:space="preserve">To drive an LED from one of these pins, you need a 1kΩ resistor in series with the LED as the GPIO pins can only </w:t>
      </w:r>
      <w:r w:rsidR="00BE3782">
        <w:t>manage a small amount of power.</w:t>
      </w:r>
    </w:p>
    <w:p w14:paraId="02CF174D" w14:textId="77777777" w:rsidR="003B459F" w:rsidRPr="003B459F" w:rsidRDefault="003B459F" w:rsidP="003B459F">
      <w:r w:rsidRPr="003B459F">
        <w:t>If you use a pin as a digital input, then you can connect switches and simple sensors to a pin and then be able to check whether it is open or closed (that is, activated or not). Here are some Adafru</w:t>
      </w:r>
      <w:r w:rsidR="00BE3782">
        <w:t>it projects that use just GPIO:</w:t>
      </w:r>
    </w:p>
    <w:p w14:paraId="5DBD9560" w14:textId="77777777" w:rsidR="003B459F" w:rsidRPr="003B459F" w:rsidRDefault="003B459F" w:rsidP="00327361">
      <w:pPr>
        <w:pStyle w:val="Code"/>
      </w:pPr>
      <w:r w:rsidRPr="003B459F">
        <w:t xml:space="preserve">    http://learn.adafruit.com/raspberry-pi-e-mail-notifier-using-leds</w:t>
      </w:r>
    </w:p>
    <w:p w14:paraId="4D186AC1" w14:textId="77777777" w:rsidR="003B459F" w:rsidRPr="003B459F" w:rsidRDefault="003B459F" w:rsidP="00327361">
      <w:pPr>
        <w:pStyle w:val="Code"/>
      </w:pPr>
      <w:r w:rsidRPr="003B459F">
        <w:t xml:space="preserve">    http://learn.adafruit.com/playing-sounds-and-using-buttons-with-raspberry-pi</w:t>
      </w:r>
    </w:p>
    <w:p w14:paraId="3CC447A7" w14:textId="77777777" w:rsidR="00327361" w:rsidRDefault="003B459F" w:rsidP="00D52A5A">
      <w:pPr>
        <w:pStyle w:val="Code"/>
      </w:pPr>
      <w:r w:rsidRPr="003B459F">
        <w:t xml:space="preserve">    http://learn.adafruit.com/basic-resistor</w:t>
      </w:r>
      <w:r w:rsidR="00767AB6">
        <w:t>-sensor-reading-on-raspberry-pi</w:t>
      </w:r>
    </w:p>
    <w:p w14:paraId="50FDADD4" w14:textId="77777777" w:rsidR="003B459F" w:rsidRPr="003B459F" w:rsidRDefault="003B459F" w:rsidP="003B459F">
      <w:r w:rsidRPr="003B459F">
        <w:t xml:space="preserve">To program the GPIO ports in Python, we need to install a very useful Python 2 library called Rpi.GPIO. This module gives us a simple to use Python library that will let us control the GPIO pins. The installation process for this is the same whether you are using Raspbian or Occidentalis. In </w:t>
      </w:r>
      <w:r w:rsidRPr="003B459F">
        <w:lastRenderedPageBreak/>
        <w:t>actual fact, some versions of Raspbian include this library, but these instructions will also have the effect of updating to the latest version, which is worth doing.</w:t>
      </w:r>
    </w:p>
    <w:p w14:paraId="2F0287E4" w14:textId="77777777" w:rsidR="002E7803" w:rsidRDefault="002E7803" w:rsidP="003B459F"/>
    <w:p w14:paraId="0F24028F" w14:textId="77777777" w:rsidR="003B459F" w:rsidRPr="003B459F" w:rsidRDefault="003B459F" w:rsidP="003B459F">
      <w:r w:rsidRPr="003B459F">
        <w:t>To install RPi.GPIO, you first need to install the Python Development toolkit that RPi.GPIO requires.</w:t>
      </w:r>
      <w:r w:rsidR="002E7803">
        <w:t xml:space="preserve"> </w:t>
      </w:r>
      <w:r w:rsidRPr="003B459F">
        <w:t>To do this enter the fol</w:t>
      </w:r>
      <w:r w:rsidR="00BE3782">
        <w:t>lowing command into LXTerminal:</w:t>
      </w:r>
    </w:p>
    <w:p w14:paraId="7382DB6C" w14:textId="77777777" w:rsidR="003B459F" w:rsidRPr="003B459F" w:rsidRDefault="003B459F" w:rsidP="00BE3782">
      <w:pPr>
        <w:pStyle w:val="Code"/>
      </w:pPr>
      <w:r w:rsidRPr="003B459F">
        <w:t xml:space="preserve">    </w:t>
      </w:r>
      <w:r w:rsidR="00BE3782">
        <w:t>sudo apt-get install python-dev</w:t>
      </w:r>
    </w:p>
    <w:p w14:paraId="7E28B644" w14:textId="77777777" w:rsidR="003B459F" w:rsidRPr="003B459F" w:rsidRDefault="003B459F" w:rsidP="003B459F">
      <w:r w:rsidRPr="003B459F">
        <w:t>Then t</w:t>
      </w:r>
      <w:r w:rsidR="00BE3782">
        <w:t>o install Rpi.GPIO itself, type:</w:t>
      </w:r>
    </w:p>
    <w:p w14:paraId="7AE54E9A" w14:textId="77777777" w:rsidR="003B459F" w:rsidRPr="003B459F" w:rsidRDefault="003B459F" w:rsidP="00767AB6">
      <w:pPr>
        <w:pStyle w:val="Code"/>
      </w:pPr>
      <w:r w:rsidRPr="003B459F">
        <w:t xml:space="preserve">    sudo apt-get install python-rpi.gpio</w:t>
      </w:r>
    </w:p>
    <w:p w14:paraId="4A056C8C" w14:textId="77777777" w:rsidR="003B459F" w:rsidRPr="003B459F" w:rsidRDefault="003B459F" w:rsidP="00F21187">
      <w:pPr>
        <w:pStyle w:val="Heading2"/>
      </w:pPr>
      <w:r w:rsidRPr="003B459F">
        <w:t>Install PyGlow</w:t>
      </w:r>
    </w:p>
    <w:p w14:paraId="4D22016A" w14:textId="77777777" w:rsidR="003B459F" w:rsidRPr="003B459F" w:rsidRDefault="003B459F" w:rsidP="003B459F">
      <w:r w:rsidRPr="003B459F">
        <w:t>To make the PyGlow module work with Python, we need to install the package that interacts with the I2C lib</w:t>
      </w:r>
      <w:r w:rsidR="00BE3782">
        <w:t>raries and controls the device:</w:t>
      </w:r>
    </w:p>
    <w:p w14:paraId="2C9D0F15" w14:textId="77777777" w:rsidR="003B459F" w:rsidRPr="003B459F" w:rsidRDefault="003B459F" w:rsidP="00767AB6">
      <w:pPr>
        <w:pStyle w:val="Code"/>
      </w:pPr>
      <w:r w:rsidRPr="003B459F">
        <w:t xml:space="preserve">    sudo pip install git+https://github.com/benleb/PyGlow.git</w:t>
      </w:r>
    </w:p>
    <w:p w14:paraId="20586EB9" w14:textId="77777777" w:rsidR="003B459F" w:rsidRPr="003B459F" w:rsidRDefault="003B459F" w:rsidP="003B459F">
      <w:r w:rsidRPr="003B459F">
        <w:t>Now, you can create a small Python test script that would flash the lights blue for one second, red for two sec</w:t>
      </w:r>
      <w:r w:rsidR="002E7803">
        <w:t>onds</w:t>
      </w:r>
      <w:r w:rsidR="00BE3782">
        <w:t xml:space="preserve"> then green for 3 seconds</w:t>
      </w:r>
      <w:ins w:id="82" w:author="Jim Markham" w:date="2015-10-19T12:18:00Z">
        <w:r w:rsidR="00242AE9">
          <w:t xml:space="preserve"> (</w:t>
        </w:r>
      </w:ins>
      <w:ins w:id="83" w:author="Jim Markham" w:date="2015-10-19T12:19:00Z">
        <w:r w:rsidR="00242AE9">
          <w:t>L</w:t>
        </w:r>
      </w:ins>
      <w:ins w:id="84" w:author="Jim Markham" w:date="2015-10-19T12:18:00Z">
        <w:r w:rsidR="00242AE9">
          <w:t>isting 13-1)</w:t>
        </w:r>
      </w:ins>
      <w:del w:id="85" w:author="Jim Markham" w:date="2015-10-19T12:19:00Z">
        <w:r w:rsidR="00BE3782" w:rsidDel="00242AE9">
          <w:delText>:</w:delText>
        </w:r>
      </w:del>
      <w:ins w:id="86" w:author="Jim Markham" w:date="2015-10-19T12:19:00Z">
        <w:r w:rsidR="00242AE9">
          <w:t>.</w:t>
        </w:r>
      </w:ins>
    </w:p>
    <w:p w14:paraId="7B9C7DBB" w14:textId="77777777" w:rsidR="00242AE9" w:rsidRPr="003B459F" w:rsidRDefault="003B459F" w:rsidP="00242AE9">
      <w:pPr>
        <w:pStyle w:val="FigureCaption"/>
      </w:pPr>
      <w:commentRangeStart w:id="87"/>
      <w:commentRangeStart w:id="88"/>
      <w:r w:rsidRPr="003B459F">
        <w:t xml:space="preserve">   </w:t>
      </w:r>
      <w:moveToRangeStart w:id="89" w:author="Jim Markham" w:date="2015-10-19T12:17:00Z" w:name="move433020390"/>
      <w:moveTo w:id="90" w:author="Jim Markham" w:date="2015-10-19T12:17:00Z">
        <w:r w:rsidR="00242AE9">
          <w:t>Listing 13-1. Flashing the PiGlow leds</w:t>
        </w:r>
      </w:moveTo>
      <w:commentRangeEnd w:id="87"/>
      <w:r w:rsidR="00242AE9">
        <w:rPr>
          <w:rFonts w:ascii="Times New Roman" w:hAnsi="Times New Roman"/>
          <w:i w:val="0"/>
          <w:sz w:val="20"/>
        </w:rPr>
        <w:commentReference w:id="87"/>
      </w:r>
      <w:commentRangeEnd w:id="88"/>
      <w:r w:rsidR="004E4B7B">
        <w:rPr>
          <w:rFonts w:asciiTheme="minorHAnsi" w:hAnsiTheme="minorHAnsi"/>
          <w:i w:val="0"/>
          <w:sz w:val="22"/>
        </w:rPr>
        <w:commentReference w:id="88"/>
      </w:r>
    </w:p>
    <w:moveToRangeEnd w:id="89"/>
    <w:p w14:paraId="3D90568F" w14:textId="77777777" w:rsidR="003B459F" w:rsidRPr="003B459F" w:rsidRDefault="003B459F" w:rsidP="00BE3782">
      <w:pPr>
        <w:pStyle w:val="Code"/>
      </w:pPr>
      <w:r w:rsidRPr="003B459F">
        <w:t xml:space="preserve"> from PyGlow import PyGlow</w:t>
      </w:r>
    </w:p>
    <w:p w14:paraId="65558DE1" w14:textId="77777777" w:rsidR="003B459F" w:rsidRPr="003B459F" w:rsidRDefault="003B459F" w:rsidP="00BE3782">
      <w:pPr>
        <w:pStyle w:val="Code"/>
      </w:pPr>
      <w:r w:rsidRPr="003B459F">
        <w:t xml:space="preserve">    from time import sleep</w:t>
      </w:r>
    </w:p>
    <w:p w14:paraId="1E30DA17" w14:textId="77777777" w:rsidR="003B459F" w:rsidRPr="003B459F" w:rsidRDefault="003B459F" w:rsidP="00BE3782">
      <w:pPr>
        <w:pStyle w:val="Code"/>
      </w:pPr>
      <w:r w:rsidRPr="003B459F">
        <w:t xml:space="preserve">    pyglow = PyGlow()</w:t>
      </w:r>
    </w:p>
    <w:p w14:paraId="532B66AB" w14:textId="77777777" w:rsidR="003B459F" w:rsidRPr="003B459F" w:rsidRDefault="003B459F" w:rsidP="00BE3782">
      <w:pPr>
        <w:pStyle w:val="Code"/>
      </w:pPr>
      <w:r w:rsidRPr="003B459F">
        <w:t xml:space="preserve">    pyglow.all(0)</w:t>
      </w:r>
    </w:p>
    <w:p w14:paraId="430E7E72" w14:textId="77777777" w:rsidR="003B459F" w:rsidRPr="003B459F" w:rsidRDefault="003B459F" w:rsidP="00BE3782">
      <w:pPr>
        <w:pStyle w:val="Code"/>
      </w:pPr>
      <w:r w:rsidRPr="003B459F">
        <w:t xml:space="preserve">    pyglow.color("blue", 100)</w:t>
      </w:r>
    </w:p>
    <w:p w14:paraId="1E15AA77" w14:textId="77777777" w:rsidR="003B459F" w:rsidRPr="003B459F" w:rsidRDefault="003B459F" w:rsidP="00BE3782">
      <w:pPr>
        <w:pStyle w:val="Code"/>
      </w:pPr>
      <w:r w:rsidRPr="003B459F">
        <w:t xml:space="preserve">    sleep(1)</w:t>
      </w:r>
    </w:p>
    <w:p w14:paraId="403962E9" w14:textId="77777777" w:rsidR="003B459F" w:rsidRPr="003B459F" w:rsidRDefault="003B459F" w:rsidP="00BE3782">
      <w:pPr>
        <w:pStyle w:val="Code"/>
      </w:pPr>
      <w:r w:rsidRPr="003B459F">
        <w:t xml:space="preserve">    pyglow.color("blue", 0)</w:t>
      </w:r>
    </w:p>
    <w:p w14:paraId="749449A7" w14:textId="77777777" w:rsidR="003B459F" w:rsidRPr="003B459F" w:rsidRDefault="003B459F" w:rsidP="00BE3782">
      <w:pPr>
        <w:pStyle w:val="Code"/>
      </w:pPr>
      <w:r w:rsidRPr="003B459F">
        <w:t xml:space="preserve">    pyglow.color("red", 100)</w:t>
      </w:r>
    </w:p>
    <w:p w14:paraId="77DA70AB" w14:textId="77777777" w:rsidR="003B459F" w:rsidRPr="003B459F" w:rsidRDefault="003B459F" w:rsidP="00BE3782">
      <w:pPr>
        <w:pStyle w:val="Code"/>
      </w:pPr>
      <w:r w:rsidRPr="003B459F">
        <w:t xml:space="preserve">    sleep(2)</w:t>
      </w:r>
    </w:p>
    <w:p w14:paraId="12214AA2" w14:textId="77777777" w:rsidR="003B459F" w:rsidRPr="003B459F" w:rsidRDefault="003B459F" w:rsidP="00BE3782">
      <w:pPr>
        <w:pStyle w:val="Code"/>
      </w:pPr>
      <w:r w:rsidRPr="003B459F">
        <w:t xml:space="preserve">    pyglow.color("red", 0)</w:t>
      </w:r>
    </w:p>
    <w:p w14:paraId="2238DBBB" w14:textId="77777777" w:rsidR="003B459F" w:rsidRPr="003B459F" w:rsidRDefault="003B459F" w:rsidP="00BE3782">
      <w:pPr>
        <w:pStyle w:val="Code"/>
      </w:pPr>
      <w:r w:rsidRPr="003B459F">
        <w:t xml:space="preserve">    pyglow.color("green", 100)</w:t>
      </w:r>
    </w:p>
    <w:p w14:paraId="7A525538" w14:textId="77777777" w:rsidR="003B459F" w:rsidRPr="003B459F" w:rsidRDefault="003B459F" w:rsidP="00BE3782">
      <w:pPr>
        <w:pStyle w:val="Code"/>
      </w:pPr>
      <w:r w:rsidRPr="003B459F">
        <w:t xml:space="preserve">    sleep(3)</w:t>
      </w:r>
    </w:p>
    <w:p w14:paraId="439C3FB4" w14:textId="77777777" w:rsidR="003B459F" w:rsidRDefault="00BE3782" w:rsidP="00BE3782">
      <w:pPr>
        <w:pStyle w:val="Code"/>
      </w:pPr>
      <w:r>
        <w:t xml:space="preserve">    pyglow.color("green", 0)</w:t>
      </w:r>
    </w:p>
    <w:p w14:paraId="5C44A7B1" w14:textId="77777777" w:rsidR="00D52A5A" w:rsidRPr="003B459F" w:rsidDel="00242AE9" w:rsidRDefault="00D52A5A" w:rsidP="00D52A5A">
      <w:pPr>
        <w:pStyle w:val="FigureCaption"/>
      </w:pPr>
      <w:moveFromRangeStart w:id="91" w:author="Jim Markham" w:date="2015-10-19T12:17:00Z" w:name="move433020390"/>
      <w:moveFrom w:id="92" w:author="Jim Markham" w:date="2015-10-19T12:17:00Z">
        <w:r w:rsidDel="00242AE9">
          <w:t>Listing 13-1. Flashing the PiGlow leds</w:t>
        </w:r>
      </w:moveFrom>
    </w:p>
    <w:moveFromRangeEnd w:id="91"/>
    <w:p w14:paraId="50E22032" w14:textId="77777777" w:rsidR="003B459F" w:rsidRPr="003B459F" w:rsidRDefault="003B459F" w:rsidP="003B459F">
      <w:r w:rsidRPr="003B459F">
        <w:t xml:space="preserve">Save the text </w:t>
      </w:r>
      <w:r w:rsidR="00D52A5A">
        <w:t>in the Listing 13-1</w:t>
      </w:r>
      <w:r w:rsidRPr="003B459F">
        <w:t xml:space="preserve"> in a file called flash.py, t</w:t>
      </w:r>
      <w:r w:rsidR="00BE3782">
        <w:t>hen run it in the SSH terminal:</w:t>
      </w:r>
    </w:p>
    <w:p w14:paraId="0DF9F16A" w14:textId="77777777" w:rsidR="003B459F" w:rsidRPr="003B459F" w:rsidRDefault="00BE3782" w:rsidP="00BE3782">
      <w:pPr>
        <w:pStyle w:val="Code"/>
      </w:pPr>
      <w:r>
        <w:t xml:space="preserve">    python flash.py</w:t>
      </w:r>
    </w:p>
    <w:p w14:paraId="48AF1B6A" w14:textId="77777777" w:rsidR="003B459F" w:rsidRPr="003B459F" w:rsidRDefault="003B459F" w:rsidP="003B459F">
      <w:r w:rsidRPr="003B459F">
        <w:t xml:space="preserve">This is all </w:t>
      </w:r>
      <w:r w:rsidR="00BE3782">
        <w:t>there is to it - simple, right?</w:t>
      </w:r>
    </w:p>
    <w:p w14:paraId="00BB9C49" w14:textId="77777777" w:rsidR="003B459F" w:rsidRPr="003B459F" w:rsidRDefault="003B459F" w:rsidP="003B459F">
      <w:r w:rsidRPr="003B459F">
        <w:lastRenderedPageBreak/>
        <w:t>Now imagine that the more complex control commands you will write will be nothing but encapsulated scripts such as the one above, that take control of a given interface and device, and effect some changes.</w:t>
      </w:r>
    </w:p>
    <w:p w14:paraId="386749C7" w14:textId="77777777" w:rsidR="003B459F" w:rsidRPr="003B459F" w:rsidRDefault="003B459F" w:rsidP="003B459F"/>
    <w:p w14:paraId="6D86260B" w14:textId="77777777" w:rsidR="003B459F" w:rsidRDefault="00273D2D">
      <w:pPr>
        <w:pStyle w:val="Heading1"/>
        <w:pPrChange w:id="93" w:author="Jim Markham" w:date="2015-10-19T12:26:00Z">
          <w:pPr>
            <w:pStyle w:val="Heading2"/>
          </w:pPr>
        </w:pPrChange>
      </w:pPr>
      <w:r>
        <w:t>Providing an API to control your device</w:t>
      </w:r>
    </w:p>
    <w:p w14:paraId="4E6E55A1" w14:textId="77777777" w:rsidR="00273D2D" w:rsidRDefault="00273D2D" w:rsidP="003B459F">
      <w:r>
        <w:t xml:space="preserve">We saw so far that we have the ability to interact with attached devices on our Raspberry Pi. What we want now is to be able to interact with the devices from an external source, such as our iOS device. </w:t>
      </w:r>
    </w:p>
    <w:p w14:paraId="79D7CF09" w14:textId="77777777" w:rsidR="003B459F" w:rsidRPr="003B459F" w:rsidRDefault="00273D2D" w:rsidP="003B459F">
      <w:r>
        <w:t>There are two parts to this: the server on the Raspberry Pi that provides the API to control the attached devices (PiGlow on our case), and an iOS application that makes requests to this API.</w:t>
      </w:r>
    </w:p>
    <w:p w14:paraId="672E8C65" w14:textId="77777777" w:rsidR="00235770" w:rsidRPr="00235770" w:rsidRDefault="00273D2D" w:rsidP="00235770">
      <w:r>
        <w:t>Since we started writing Python code, it feels only right to do the API server also in Python. There are many Python frameworks that can be used to build an API: we need to use one that is lightweight and easy to customize. A good choice here is Flask.</w:t>
      </w:r>
      <w:r w:rsidR="006A6F9E">
        <w:t xml:space="preserve"> You will find a considerable number of online tutorials to help you get started with Flask, and as frameworks for API development, you will find out how easy it is to get started.</w:t>
      </w:r>
    </w:p>
    <w:p w14:paraId="7FCCEFE8" w14:textId="77777777" w:rsidR="00235770" w:rsidRPr="00235770" w:rsidRDefault="00235770">
      <w:pPr>
        <w:pStyle w:val="Heading2"/>
        <w:pPrChange w:id="94" w:author="Jim Markham" w:date="2015-10-19T12:26:00Z">
          <w:pPr>
            <w:pStyle w:val="Heading3"/>
          </w:pPr>
        </w:pPrChange>
      </w:pPr>
      <w:r w:rsidRPr="00235770">
        <w:t>Install Flask</w:t>
      </w:r>
    </w:p>
    <w:p w14:paraId="741C82BA" w14:textId="77777777" w:rsidR="00235770" w:rsidRPr="00235770" w:rsidRDefault="00235770" w:rsidP="00235770">
      <w:r>
        <w:t>This is a very simplified step-by-</w:t>
      </w:r>
      <w:r w:rsidRPr="00235770">
        <w:t xml:space="preserve">step </w:t>
      </w:r>
      <w:r>
        <w:t xml:space="preserve">tutorial </w:t>
      </w:r>
      <w:r w:rsidRPr="00235770">
        <w:t>to get started with Flask. We implement very basic features to allow us to control the device - following this model you can add security, scale the service to support multiple commands, or whatever your project requi</w:t>
      </w:r>
      <w:r>
        <w:t>res.</w:t>
      </w:r>
    </w:p>
    <w:p w14:paraId="04D005B2" w14:textId="77777777" w:rsidR="00235770" w:rsidRPr="00235770" w:rsidRDefault="00235770" w:rsidP="00235770">
      <w:r>
        <w:t>Before anything, we use Pip to install Flask:</w:t>
      </w:r>
    </w:p>
    <w:p w14:paraId="3B773556" w14:textId="77777777" w:rsidR="00235770" w:rsidRPr="00235770" w:rsidRDefault="00235770" w:rsidP="00235770">
      <w:pPr>
        <w:pStyle w:val="Code"/>
      </w:pPr>
      <w:r w:rsidRPr="00235770">
        <w:t>sudo pip install flask</w:t>
      </w:r>
    </w:p>
    <w:p w14:paraId="6745FC81" w14:textId="77777777" w:rsidR="00235770" w:rsidRDefault="00B4043D" w:rsidP="00235770">
      <w:r>
        <w:t>This will install the Flask framework and the basic modules used by the framework. The installation process is deceptively simple, it installs just like any other package.</w:t>
      </w:r>
    </w:p>
    <w:p w14:paraId="02F4E005" w14:textId="77777777" w:rsidR="00B4043D" w:rsidRDefault="00B4043D" w:rsidP="00794F04">
      <w:pPr>
        <w:pStyle w:val="Heading3"/>
      </w:pPr>
      <w:r>
        <w:t>The hello world daemon</w:t>
      </w:r>
    </w:p>
    <w:p w14:paraId="0742DCA9" w14:textId="77777777" w:rsidR="00B4043D" w:rsidRDefault="00B4043D" w:rsidP="00235770">
      <w:r>
        <w:t xml:space="preserve">This is traditionally the first thing we would do to start experimenting with a new language. </w:t>
      </w:r>
    </w:p>
    <w:p w14:paraId="2B1805C2" w14:textId="77777777" w:rsidR="00B4043D" w:rsidRDefault="00B4043D" w:rsidP="00235770">
      <w:r>
        <w:lastRenderedPageBreak/>
        <w:t>C</w:t>
      </w:r>
      <w:r w:rsidR="00235770" w:rsidRPr="00235770">
        <w:t xml:space="preserve">reate a file named </w:t>
      </w:r>
      <w:r w:rsidR="00235770" w:rsidRPr="00235770">
        <w:rPr>
          <w:rStyle w:val="CodeInline"/>
        </w:rPr>
        <w:t>hello-flask.py</w:t>
      </w:r>
      <w:r w:rsidR="00235770" w:rsidRPr="00235770">
        <w:t xml:space="preserve"> with the contents shown </w:t>
      </w:r>
      <w:r w:rsidR="00D52A5A">
        <w:t xml:space="preserve">in the </w:t>
      </w:r>
      <w:r w:rsidR="00671321">
        <w:t xml:space="preserve">Listing </w:t>
      </w:r>
      <w:r w:rsidR="00D52A5A">
        <w:t xml:space="preserve"> 13-2</w:t>
      </w:r>
      <w:r w:rsidR="00235770" w:rsidRPr="00235770">
        <w:t>.</w:t>
      </w:r>
      <w:r w:rsidR="00235770">
        <w:t xml:space="preserve"> Normally you would configure a service to use port 80 since it is serving an HTTP response.</w:t>
      </w:r>
      <w:r w:rsidR="00235770" w:rsidRPr="00235770">
        <w:t xml:space="preserve"> </w:t>
      </w:r>
    </w:p>
    <w:p w14:paraId="53A19D16" w14:textId="77777777" w:rsidR="00235770" w:rsidRPr="00235770" w:rsidRDefault="00235770" w:rsidP="00235770">
      <w:r w:rsidRPr="00235770">
        <w:t>We use a higher number port for two</w:t>
      </w:r>
      <w:r>
        <w:t xml:space="preserve"> reasons: to allow you to run a separate</w:t>
      </w:r>
      <w:r w:rsidRPr="00235770">
        <w:t xml:space="preserve"> http server on port 80 if you need to, and especially because the ports smaller than 1024 can only be used by programs that run with root privileges. This is an older </w:t>
      </w:r>
      <w:r>
        <w:t>limitation for security reasons</w:t>
      </w:r>
      <w:r w:rsidRPr="00235770">
        <w:t xml:space="preserve"> that makes sure that applications running on certain well known ports sho</w:t>
      </w:r>
      <w:r>
        <w:t xml:space="preserve">uld be only run by the system. </w:t>
      </w:r>
    </w:p>
    <w:p w14:paraId="0B64278F" w14:textId="77777777" w:rsidR="004E4B7B" w:rsidRPr="004E4B7B" w:rsidRDefault="004E4B7B" w:rsidP="004E4B7B">
      <w:pPr>
        <w:pStyle w:val="FigureCaption"/>
      </w:pPr>
      <w:moveToRangeStart w:id="95" w:author="georg" w:date="2015-10-19T22:10:00Z" w:name="move433055973"/>
      <w:commentRangeStart w:id="96"/>
      <w:commentRangeStart w:id="97"/>
      <w:r w:rsidRPr="004E4B7B">
        <w:t>Listing 13-2. The "Hello World!" script in Python using Flask</w:t>
      </w:r>
      <w:commentRangeEnd w:id="96"/>
      <w:r w:rsidRPr="004E4B7B">
        <w:commentReference w:id="96"/>
      </w:r>
      <w:commentRangeEnd w:id="97"/>
      <w:r>
        <w:rPr>
          <w:rFonts w:asciiTheme="minorHAnsi" w:hAnsiTheme="minorHAnsi"/>
          <w:i w:val="0"/>
          <w:sz w:val="22"/>
        </w:rPr>
        <w:commentReference w:id="97"/>
      </w:r>
    </w:p>
    <w:moveToRangeEnd w:id="95"/>
    <w:p w14:paraId="7A1439BB" w14:textId="77777777" w:rsidR="00235770" w:rsidRPr="00235770" w:rsidRDefault="00235770" w:rsidP="00235770">
      <w:pPr>
        <w:pStyle w:val="Code"/>
      </w:pPr>
      <w:r w:rsidRPr="00235770">
        <w:t>from flask import Flask</w:t>
      </w:r>
    </w:p>
    <w:p w14:paraId="74F7B045" w14:textId="77777777" w:rsidR="00235770" w:rsidRPr="00235770" w:rsidRDefault="00235770" w:rsidP="00235770">
      <w:pPr>
        <w:pStyle w:val="Code"/>
      </w:pPr>
      <w:r w:rsidRPr="00235770">
        <w:t>app = Flask(__name__)</w:t>
      </w:r>
    </w:p>
    <w:p w14:paraId="5D32324A" w14:textId="77777777" w:rsidR="00235770" w:rsidRPr="00235770" w:rsidRDefault="00235770" w:rsidP="00235770">
      <w:pPr>
        <w:pStyle w:val="Code"/>
      </w:pPr>
    </w:p>
    <w:p w14:paraId="69C01806" w14:textId="77777777" w:rsidR="00235770" w:rsidRPr="00235770" w:rsidRDefault="00235770" w:rsidP="00235770">
      <w:pPr>
        <w:pStyle w:val="Code"/>
      </w:pPr>
      <w:r w:rsidRPr="00235770">
        <w:t>@app.route("/")</w:t>
      </w:r>
    </w:p>
    <w:p w14:paraId="0966818A" w14:textId="77777777" w:rsidR="00235770" w:rsidRPr="00235770" w:rsidRDefault="00235770" w:rsidP="00235770">
      <w:pPr>
        <w:pStyle w:val="Code"/>
      </w:pPr>
      <w:r w:rsidRPr="00235770">
        <w:t>def hello():</w:t>
      </w:r>
    </w:p>
    <w:p w14:paraId="3C843910" w14:textId="77777777" w:rsidR="00235770" w:rsidRPr="00235770" w:rsidRDefault="00235770" w:rsidP="00235770">
      <w:pPr>
        <w:pStyle w:val="Code"/>
      </w:pPr>
      <w:r w:rsidRPr="00235770">
        <w:t xml:space="preserve">    return "Hello World!"</w:t>
      </w:r>
    </w:p>
    <w:p w14:paraId="378E01EA" w14:textId="77777777" w:rsidR="00235770" w:rsidRPr="00235770" w:rsidRDefault="00235770" w:rsidP="00235770">
      <w:pPr>
        <w:pStyle w:val="Code"/>
      </w:pPr>
    </w:p>
    <w:p w14:paraId="5DEC4573" w14:textId="77777777" w:rsidR="00235770" w:rsidRPr="00235770" w:rsidRDefault="00235770" w:rsidP="00235770">
      <w:pPr>
        <w:pStyle w:val="Code"/>
      </w:pPr>
      <w:r w:rsidRPr="00235770">
        <w:t>if __name__ == "__main__":</w:t>
      </w:r>
    </w:p>
    <w:p w14:paraId="4C3125A4" w14:textId="77777777" w:rsidR="00235770" w:rsidRDefault="00235770" w:rsidP="00235770">
      <w:pPr>
        <w:pStyle w:val="Code"/>
      </w:pPr>
      <w:r w:rsidRPr="00235770">
        <w:t xml:space="preserve">    app.run(host='0.0.0.0', port=8080, debug=True)</w:t>
      </w:r>
    </w:p>
    <w:p w14:paraId="3445DEDA" w14:textId="77777777" w:rsidR="004E4B7B" w:rsidRDefault="004E4B7B" w:rsidP="00235770">
      <w:pPr>
        <w:rPr>
          <w:ins w:id="98" w:author="georg" w:date="2015-10-19T22:11:00Z"/>
        </w:rPr>
      </w:pPr>
    </w:p>
    <w:p w14:paraId="147DEEC1" w14:textId="43AAD2C2" w:rsidR="00235770" w:rsidRPr="00235770" w:rsidDel="004E4B7B" w:rsidRDefault="00671321" w:rsidP="00D52A5A">
      <w:pPr>
        <w:pStyle w:val="FigureCaption"/>
        <w:rPr>
          <w:moveFrom w:id="99" w:author="georg" w:date="2015-10-19T22:10:00Z"/>
        </w:rPr>
      </w:pPr>
      <w:moveFromRangeStart w:id="100" w:author="georg" w:date="2015-10-19T22:10:00Z" w:name="move433055973"/>
      <w:commentRangeStart w:id="101"/>
      <w:moveFrom w:id="102" w:author="georg" w:date="2015-10-19T22:10:00Z">
        <w:r w:rsidDel="004E4B7B">
          <w:t>Listing</w:t>
        </w:r>
        <w:r w:rsidR="00D52A5A" w:rsidDel="004E4B7B">
          <w:t xml:space="preserve"> 13-2. The "Hello World!" script in Python using Flask</w:t>
        </w:r>
        <w:commentRangeEnd w:id="101"/>
        <w:r w:rsidR="00E77964" w:rsidDel="004E4B7B">
          <w:rPr>
            <w:rFonts w:asciiTheme="minorHAnsi" w:hAnsiTheme="minorHAnsi"/>
            <w:i w:val="0"/>
            <w:sz w:val="22"/>
          </w:rPr>
          <w:commentReference w:id="101"/>
        </w:r>
      </w:moveFrom>
    </w:p>
    <w:moveFromRangeEnd w:id="100"/>
    <w:p w14:paraId="3E3D245A" w14:textId="6DFEB07D" w:rsidR="00235770" w:rsidRPr="00235770" w:rsidRDefault="00235770" w:rsidP="00235770">
      <w:r w:rsidRPr="00235770">
        <w:t xml:space="preserve">When you start </w:t>
      </w:r>
      <w:commentRangeStart w:id="103"/>
      <w:del w:id="104" w:author="georg" w:date="2015-10-19T22:11:00Z">
        <w:r w:rsidRPr="00235770" w:rsidDel="004E4B7B">
          <w:delText xml:space="preserve">now </w:delText>
        </w:r>
        <w:commentRangeEnd w:id="103"/>
        <w:r w:rsidR="00DF59C5" w:rsidDel="004E4B7B">
          <w:commentReference w:id="103"/>
        </w:r>
      </w:del>
      <w:r w:rsidRPr="00235770">
        <w:t xml:space="preserve">the daemon from the command line, it will tell us that it is running, and show any incoming calls on the command line. This is what we get when we start it the first time. You will notice that the browser is trying to also get the favicon.ico file, a file that we do not have, because the daemon that we build in this example is not configured to serve static files directly. </w:t>
      </w:r>
      <w:commentRangeStart w:id="105"/>
      <w:r w:rsidRPr="00235770">
        <w:t>The favicon.ico is the image that can customize how your website icon shows up to the left of the URL in the browser, and it will only show up once, then the browser will cache the state and will n</w:t>
      </w:r>
      <w:r>
        <w:t>ot try to fetch it again</w:t>
      </w:r>
      <w:commentRangeEnd w:id="105"/>
      <w:ins w:id="106" w:author="georg" w:date="2015-10-19T22:11:00Z">
        <w:r w:rsidR="004E4B7B">
          <w:t>(Listing 13-3)</w:t>
        </w:r>
      </w:ins>
      <w:r w:rsidR="00242AE9">
        <w:commentReference w:id="105"/>
      </w:r>
      <w:r>
        <w:t xml:space="preserve">. </w:t>
      </w:r>
    </w:p>
    <w:p w14:paraId="64277169" w14:textId="77777777" w:rsidR="004E4B7B" w:rsidRPr="004E4B7B" w:rsidRDefault="004E4B7B" w:rsidP="004E4B7B">
      <w:pPr>
        <w:pStyle w:val="FigureCaption"/>
      </w:pPr>
      <w:moveToRangeStart w:id="107" w:author="georg" w:date="2015-10-19T22:11:00Z" w:name="move433056041"/>
      <w:commentRangeStart w:id="108"/>
      <w:commentRangeStart w:id="109"/>
      <w:r w:rsidRPr="004E4B7B">
        <w:t>Listing 13-3. Running our first Flask program</w:t>
      </w:r>
      <w:commentRangeEnd w:id="108"/>
      <w:r w:rsidRPr="004E4B7B">
        <w:commentReference w:id="108"/>
      </w:r>
      <w:commentRangeEnd w:id="109"/>
      <w:r>
        <w:rPr>
          <w:rFonts w:asciiTheme="minorHAnsi" w:hAnsiTheme="minorHAnsi"/>
          <w:i w:val="0"/>
          <w:sz w:val="22"/>
        </w:rPr>
        <w:commentReference w:id="109"/>
      </w:r>
    </w:p>
    <w:moveToRangeEnd w:id="107"/>
    <w:p w14:paraId="4AA85A0D" w14:textId="77777777" w:rsidR="00235770" w:rsidRPr="00235770" w:rsidRDefault="00235770" w:rsidP="00235770">
      <w:pPr>
        <w:pStyle w:val="Code"/>
      </w:pPr>
      <w:r w:rsidRPr="00235770">
        <w:t xml:space="preserve">pi@raspberrypi:~$ python hello-flask.py </w:t>
      </w:r>
    </w:p>
    <w:p w14:paraId="379377E5" w14:textId="77777777" w:rsidR="00235770" w:rsidRPr="00235770" w:rsidRDefault="00235770" w:rsidP="00235770">
      <w:pPr>
        <w:pStyle w:val="Code"/>
      </w:pPr>
      <w:r w:rsidRPr="00235770">
        <w:t xml:space="preserve"> * Running on http://0.0.0.0:8080/ (Press CTRL+C to quit)</w:t>
      </w:r>
    </w:p>
    <w:p w14:paraId="2F6B577F" w14:textId="77777777" w:rsidR="00235770" w:rsidRPr="00235770" w:rsidRDefault="00235770" w:rsidP="00235770">
      <w:pPr>
        <w:pStyle w:val="Code"/>
      </w:pPr>
      <w:r w:rsidRPr="00235770">
        <w:t xml:space="preserve"> * Restarting with stat</w:t>
      </w:r>
    </w:p>
    <w:p w14:paraId="44086BAB" w14:textId="77777777" w:rsidR="00235770" w:rsidRPr="00235770" w:rsidRDefault="00235770" w:rsidP="00235770">
      <w:pPr>
        <w:pStyle w:val="Code"/>
      </w:pPr>
      <w:r w:rsidRPr="00235770">
        <w:t>10.0.1.25 - - [12/Oct/2015 05:26:18] "GET / HTTP/1.1" 200 -</w:t>
      </w:r>
    </w:p>
    <w:p w14:paraId="1217525F" w14:textId="77777777" w:rsidR="00235770" w:rsidRDefault="00235770" w:rsidP="00235770">
      <w:pPr>
        <w:pStyle w:val="Code"/>
      </w:pPr>
      <w:r w:rsidRPr="00235770">
        <w:t>10.0.1.25 - - [12/Oct/2015 05:26:18] "GET /favicon.ico HTTP/1.1" 404 -</w:t>
      </w:r>
    </w:p>
    <w:p w14:paraId="23BFB26C" w14:textId="4B0D9C06" w:rsidR="00671321" w:rsidRPr="00235770" w:rsidDel="004E4B7B" w:rsidRDefault="00671321" w:rsidP="00671321">
      <w:pPr>
        <w:pStyle w:val="FigureCaption"/>
        <w:rPr>
          <w:moveFrom w:id="110" w:author="georg" w:date="2015-10-19T22:11:00Z"/>
        </w:rPr>
      </w:pPr>
      <w:moveFromRangeStart w:id="111" w:author="georg" w:date="2015-10-19T22:11:00Z" w:name="move433056041"/>
      <w:commentRangeStart w:id="112"/>
      <w:moveFrom w:id="113" w:author="georg" w:date="2015-10-19T22:11:00Z">
        <w:r w:rsidDel="004E4B7B">
          <w:t>Listing 13-3. Running our first Flask program</w:t>
        </w:r>
        <w:commentRangeEnd w:id="112"/>
        <w:r w:rsidR="00E77964" w:rsidDel="004E4B7B">
          <w:rPr>
            <w:rFonts w:asciiTheme="minorHAnsi" w:hAnsiTheme="minorHAnsi"/>
            <w:i w:val="0"/>
            <w:sz w:val="22"/>
          </w:rPr>
          <w:commentReference w:id="112"/>
        </w:r>
      </w:moveFrom>
    </w:p>
    <w:moveFromRangeEnd w:id="111"/>
    <w:p w14:paraId="0C2C9DA6" w14:textId="77777777" w:rsidR="00235770" w:rsidRPr="00235770" w:rsidRDefault="00235770" w:rsidP="00235770"/>
    <w:p w14:paraId="26A89690" w14:textId="77777777" w:rsidR="00235770" w:rsidRPr="00235770" w:rsidRDefault="00235770" w:rsidP="00235770">
      <w:r w:rsidRPr="00235770">
        <w:t>The last two lines</w:t>
      </w:r>
      <w:r w:rsidR="00671321">
        <w:t xml:space="preserve"> in the Listing 13-3</w:t>
      </w:r>
      <w:r w:rsidRPr="00235770">
        <w:t xml:space="preserve"> are the result of loading the URL of the devic</w:t>
      </w:r>
      <w:r>
        <w:t>e, using the device IP address:</w:t>
      </w:r>
    </w:p>
    <w:p w14:paraId="2CA4E110" w14:textId="77777777" w:rsidR="00235770" w:rsidRPr="00235770" w:rsidRDefault="00235770" w:rsidP="00D52A5A">
      <w:pPr>
        <w:pStyle w:val="Code"/>
      </w:pPr>
      <w:r w:rsidRPr="00235770">
        <w:t>http://10.0.1.128:8080/</w:t>
      </w:r>
    </w:p>
    <w:p w14:paraId="4C5AF8FB" w14:textId="77777777" w:rsidR="006A6F9E" w:rsidRDefault="00235770" w:rsidP="00235770">
      <w:r w:rsidRPr="00235770">
        <w:lastRenderedPageBreak/>
        <w:t xml:space="preserve">In our example code we will not go to the length of setting up a discovery daemon or any fancy features, limiting ourselves </w:t>
      </w:r>
      <w:r>
        <w:t>to demonstrating functionality.</w:t>
      </w:r>
    </w:p>
    <w:p w14:paraId="590E8AAD" w14:textId="77777777" w:rsidR="006A6F9E" w:rsidRDefault="006A6F9E" w:rsidP="00284E2E">
      <w:pPr>
        <w:pStyle w:val="Heading3"/>
      </w:pPr>
      <w:r>
        <w:t>Building a very simple listener daemon</w:t>
      </w:r>
    </w:p>
    <w:p w14:paraId="1DEAF25B" w14:textId="77777777" w:rsidR="006A6F9E" w:rsidRDefault="00235770" w:rsidP="00235770">
      <w:r w:rsidRPr="00235770">
        <w:t xml:space="preserve">With our knowledge accumulated with this test program, it is time to integrate a call that </w:t>
      </w:r>
      <w:r>
        <w:t xml:space="preserve">executes the commands we put together in the previous example. </w:t>
      </w:r>
      <w:r w:rsidR="006A6F9E">
        <w:t>What we want to build is a daemon that informs us of the system time, and offers a service to execute a simple command. Since we already spent some time writing a bit of code in the previous example, we will integrat</w:t>
      </w:r>
      <w:r w:rsidR="00671321">
        <w:t>e that code in our listener. You can see the results in the Listing 13-4</w:t>
      </w:r>
      <w:del w:id="114" w:author="Jim Markham" w:date="2015-10-19T12:21:00Z">
        <w:r w:rsidR="00671321" w:rsidDel="00284E2E">
          <w:delText xml:space="preserve"> below</w:delText>
        </w:r>
      </w:del>
      <w:r w:rsidR="00671321">
        <w:t>.</w:t>
      </w:r>
    </w:p>
    <w:p w14:paraId="596048ED" w14:textId="77777777" w:rsidR="00235770" w:rsidRPr="00235770" w:rsidRDefault="006A6F9E" w:rsidP="00235770">
      <w:r>
        <w:t>You will notice that we have all the imports at the top, combining the needs of all the code written in this script.</w:t>
      </w:r>
    </w:p>
    <w:p w14:paraId="5D7ECBC7" w14:textId="77777777" w:rsidR="004E4B7B" w:rsidRPr="004E4B7B" w:rsidRDefault="004E4B7B" w:rsidP="004E4B7B">
      <w:pPr>
        <w:pStyle w:val="FigureCaption"/>
      </w:pPr>
      <w:moveToRangeStart w:id="115" w:author="georg" w:date="2015-10-19T22:12:00Z" w:name="move433056073"/>
      <w:commentRangeStart w:id="116"/>
      <w:commentRangeStart w:id="117"/>
      <w:r w:rsidRPr="004E4B7B">
        <w:t>Listing 13-4. The listener daemon on Raspberry Pi, written in Python and Flask</w:t>
      </w:r>
      <w:commentRangeEnd w:id="116"/>
      <w:r w:rsidRPr="004E4B7B">
        <w:commentReference w:id="116"/>
      </w:r>
      <w:commentRangeEnd w:id="117"/>
      <w:r>
        <w:rPr>
          <w:rFonts w:asciiTheme="minorHAnsi" w:hAnsiTheme="minorHAnsi"/>
          <w:i w:val="0"/>
          <w:sz w:val="22"/>
        </w:rPr>
        <w:commentReference w:id="117"/>
      </w:r>
    </w:p>
    <w:moveToRangeEnd w:id="115"/>
    <w:p w14:paraId="5DDA8AF5" w14:textId="77777777" w:rsidR="00235770" w:rsidRPr="00235770" w:rsidRDefault="00235770" w:rsidP="00235770">
      <w:pPr>
        <w:pStyle w:val="Code"/>
      </w:pPr>
      <w:r w:rsidRPr="00235770">
        <w:t>from flask import Flask</w:t>
      </w:r>
    </w:p>
    <w:p w14:paraId="2411B132" w14:textId="77777777" w:rsidR="00235770" w:rsidRPr="00235770" w:rsidRDefault="00235770" w:rsidP="00235770">
      <w:pPr>
        <w:pStyle w:val="Code"/>
      </w:pPr>
      <w:r w:rsidRPr="00235770">
        <w:t>from PyGlow import PyGlow</w:t>
      </w:r>
    </w:p>
    <w:p w14:paraId="55C79CFC" w14:textId="77777777" w:rsidR="00235770" w:rsidRPr="00235770" w:rsidRDefault="00235770" w:rsidP="00235770">
      <w:pPr>
        <w:pStyle w:val="Code"/>
      </w:pPr>
      <w:r w:rsidRPr="00235770">
        <w:t>from time import sleep</w:t>
      </w:r>
    </w:p>
    <w:p w14:paraId="65DE56DF" w14:textId="77777777" w:rsidR="00235770" w:rsidRPr="00235770" w:rsidRDefault="00235770" w:rsidP="00235770">
      <w:pPr>
        <w:pStyle w:val="Code"/>
      </w:pPr>
      <w:r w:rsidRPr="00235770">
        <w:t>import datetime</w:t>
      </w:r>
    </w:p>
    <w:p w14:paraId="1DB7955C" w14:textId="77777777" w:rsidR="00235770" w:rsidRPr="00235770" w:rsidRDefault="00235770" w:rsidP="00235770">
      <w:pPr>
        <w:pStyle w:val="Code"/>
      </w:pPr>
    </w:p>
    <w:p w14:paraId="26E9B6ED" w14:textId="77777777" w:rsidR="00235770" w:rsidRPr="00242AE9" w:rsidRDefault="00235770" w:rsidP="00235770">
      <w:pPr>
        <w:pStyle w:val="Code"/>
        <w:rPr>
          <w:lang w:val="de-DE"/>
          <w:rPrChange w:id="118" w:author="Jim Markham" w:date="2015-10-19T12:12:00Z">
            <w:rPr/>
          </w:rPrChange>
        </w:rPr>
      </w:pPr>
      <w:r w:rsidRPr="00242AE9">
        <w:rPr>
          <w:lang w:val="de-DE"/>
          <w:rPrChange w:id="119" w:author="Jim Markham" w:date="2015-10-19T12:12:00Z">
            <w:rPr/>
          </w:rPrChange>
        </w:rPr>
        <w:t>app = Flask(__name__)</w:t>
      </w:r>
    </w:p>
    <w:p w14:paraId="6F1B6707" w14:textId="77777777" w:rsidR="00235770" w:rsidRPr="00242AE9" w:rsidRDefault="00235770" w:rsidP="00235770">
      <w:pPr>
        <w:pStyle w:val="Code"/>
        <w:rPr>
          <w:lang w:val="de-DE"/>
          <w:rPrChange w:id="120" w:author="Jim Markham" w:date="2015-10-19T12:12:00Z">
            <w:rPr/>
          </w:rPrChange>
        </w:rPr>
      </w:pPr>
    </w:p>
    <w:p w14:paraId="094C7BF2" w14:textId="77777777" w:rsidR="00235770" w:rsidRPr="00242AE9" w:rsidRDefault="00235770" w:rsidP="00235770">
      <w:pPr>
        <w:pStyle w:val="Code"/>
        <w:rPr>
          <w:lang w:val="de-DE"/>
          <w:rPrChange w:id="121" w:author="Jim Markham" w:date="2015-10-19T12:12:00Z">
            <w:rPr/>
          </w:rPrChange>
        </w:rPr>
      </w:pPr>
      <w:r w:rsidRPr="00242AE9">
        <w:rPr>
          <w:lang w:val="de-DE"/>
          <w:rPrChange w:id="122" w:author="Jim Markham" w:date="2015-10-19T12:12:00Z">
            <w:rPr/>
          </w:rPrChange>
        </w:rPr>
        <w:t>@app.route("/")</w:t>
      </w:r>
    </w:p>
    <w:p w14:paraId="563BA4E4" w14:textId="77777777" w:rsidR="00235770" w:rsidRPr="00235770" w:rsidRDefault="00235770" w:rsidP="00235770">
      <w:pPr>
        <w:pStyle w:val="Code"/>
      </w:pPr>
      <w:r w:rsidRPr="00235770">
        <w:t>def hello():</w:t>
      </w:r>
    </w:p>
    <w:p w14:paraId="49319E96" w14:textId="77777777" w:rsidR="00235770" w:rsidRPr="00235770" w:rsidRDefault="00235770" w:rsidP="00235770">
      <w:pPr>
        <w:pStyle w:val="Code"/>
      </w:pPr>
      <w:r w:rsidRPr="00235770">
        <w:t xml:space="preserve">    now = datetime.datetime.now()</w:t>
      </w:r>
    </w:p>
    <w:p w14:paraId="0F9DBF94" w14:textId="77777777" w:rsidR="00235770" w:rsidRPr="00235770" w:rsidRDefault="00235770" w:rsidP="00235770">
      <w:pPr>
        <w:pStyle w:val="Code"/>
      </w:pPr>
      <w:r w:rsidRPr="00235770">
        <w:t xml:space="preserve">    return now.strftime("%Y-%m-%d %H:%M")</w:t>
      </w:r>
    </w:p>
    <w:p w14:paraId="31CB5780" w14:textId="77777777" w:rsidR="00235770" w:rsidRPr="00235770" w:rsidRDefault="00235770" w:rsidP="00235770">
      <w:pPr>
        <w:pStyle w:val="Code"/>
      </w:pPr>
    </w:p>
    <w:p w14:paraId="60E88EF5" w14:textId="77777777" w:rsidR="00235770" w:rsidRPr="00242AE9" w:rsidRDefault="00235770" w:rsidP="00235770">
      <w:pPr>
        <w:pStyle w:val="Code"/>
        <w:rPr>
          <w:lang w:val="it-IT"/>
          <w:rPrChange w:id="123" w:author="Jim Markham" w:date="2015-10-19T12:12:00Z">
            <w:rPr/>
          </w:rPrChange>
        </w:rPr>
      </w:pPr>
      <w:r w:rsidRPr="00242AE9">
        <w:rPr>
          <w:lang w:val="it-IT"/>
          <w:rPrChange w:id="124" w:author="Jim Markham" w:date="2015-10-19T12:12:00Z">
            <w:rPr/>
          </w:rPrChange>
        </w:rPr>
        <w:t>@app.route("/blink")</w:t>
      </w:r>
    </w:p>
    <w:p w14:paraId="54C13574" w14:textId="77777777" w:rsidR="00235770" w:rsidRPr="00242AE9" w:rsidRDefault="00235770" w:rsidP="00235770">
      <w:pPr>
        <w:pStyle w:val="Code"/>
        <w:rPr>
          <w:lang w:val="it-IT"/>
          <w:rPrChange w:id="125" w:author="Jim Markham" w:date="2015-10-19T12:12:00Z">
            <w:rPr/>
          </w:rPrChange>
        </w:rPr>
      </w:pPr>
      <w:r w:rsidRPr="00242AE9">
        <w:rPr>
          <w:lang w:val="it-IT"/>
          <w:rPrChange w:id="126" w:author="Jim Markham" w:date="2015-10-19T12:12:00Z">
            <w:rPr/>
          </w:rPrChange>
        </w:rPr>
        <w:t>def getData():</w:t>
      </w:r>
    </w:p>
    <w:p w14:paraId="132C84ED" w14:textId="77777777" w:rsidR="00235770" w:rsidRPr="00235770" w:rsidRDefault="00235770" w:rsidP="00235770">
      <w:pPr>
        <w:pStyle w:val="Code"/>
      </w:pPr>
      <w:r w:rsidRPr="00242AE9">
        <w:rPr>
          <w:lang w:val="it-IT"/>
          <w:rPrChange w:id="127" w:author="Jim Markham" w:date="2015-10-19T12:12:00Z">
            <w:rPr/>
          </w:rPrChange>
        </w:rPr>
        <w:t xml:space="preserve">    </w:t>
      </w:r>
      <w:r w:rsidRPr="00235770">
        <w:t>pyglow = PyGlow()</w:t>
      </w:r>
    </w:p>
    <w:p w14:paraId="2DF42D26" w14:textId="77777777" w:rsidR="00235770" w:rsidRPr="00235770" w:rsidRDefault="00235770" w:rsidP="00235770">
      <w:pPr>
        <w:pStyle w:val="Code"/>
      </w:pPr>
      <w:r w:rsidRPr="00235770">
        <w:t xml:space="preserve">    pyglow.all(0)</w:t>
      </w:r>
    </w:p>
    <w:p w14:paraId="0B74D55D" w14:textId="77777777" w:rsidR="00235770" w:rsidRPr="00235770" w:rsidRDefault="00235770" w:rsidP="00235770">
      <w:pPr>
        <w:pStyle w:val="Code"/>
      </w:pPr>
      <w:r w:rsidRPr="00235770">
        <w:t xml:space="preserve">    pyglow.color("blue", 100)</w:t>
      </w:r>
    </w:p>
    <w:p w14:paraId="1C29FA00" w14:textId="77777777" w:rsidR="00235770" w:rsidRPr="00235770" w:rsidRDefault="00235770" w:rsidP="00235770">
      <w:pPr>
        <w:pStyle w:val="Code"/>
      </w:pPr>
      <w:r w:rsidRPr="00235770">
        <w:t xml:space="preserve">    sleep(1)</w:t>
      </w:r>
    </w:p>
    <w:p w14:paraId="116881BC" w14:textId="77777777" w:rsidR="00235770" w:rsidRPr="00235770" w:rsidRDefault="00235770" w:rsidP="00235770">
      <w:pPr>
        <w:pStyle w:val="Code"/>
      </w:pPr>
      <w:r w:rsidRPr="00235770">
        <w:t xml:space="preserve">    pyglow.color("blue", 0)</w:t>
      </w:r>
    </w:p>
    <w:p w14:paraId="7145B175" w14:textId="77777777" w:rsidR="00235770" w:rsidRPr="00235770" w:rsidRDefault="00235770" w:rsidP="00235770">
      <w:pPr>
        <w:pStyle w:val="Code"/>
      </w:pPr>
      <w:r w:rsidRPr="00235770">
        <w:t xml:space="preserve">    pyglow.color("red", 100)</w:t>
      </w:r>
    </w:p>
    <w:p w14:paraId="19B5BD22" w14:textId="77777777" w:rsidR="00235770" w:rsidRPr="00235770" w:rsidRDefault="00235770" w:rsidP="00235770">
      <w:pPr>
        <w:pStyle w:val="Code"/>
      </w:pPr>
      <w:r w:rsidRPr="00235770">
        <w:t xml:space="preserve">    sleep(2)</w:t>
      </w:r>
    </w:p>
    <w:p w14:paraId="6C257CEB" w14:textId="77777777" w:rsidR="00235770" w:rsidRPr="00235770" w:rsidRDefault="00235770" w:rsidP="00235770">
      <w:pPr>
        <w:pStyle w:val="Code"/>
      </w:pPr>
      <w:r w:rsidRPr="00235770">
        <w:t xml:space="preserve">    pyglow.color("red", 0)</w:t>
      </w:r>
    </w:p>
    <w:p w14:paraId="75362CB8" w14:textId="77777777" w:rsidR="00235770" w:rsidRPr="00235770" w:rsidRDefault="00235770" w:rsidP="00235770">
      <w:pPr>
        <w:pStyle w:val="Code"/>
      </w:pPr>
      <w:r w:rsidRPr="00235770">
        <w:t xml:space="preserve">    pyglow.color("green", 100)</w:t>
      </w:r>
    </w:p>
    <w:p w14:paraId="3A5E77AB" w14:textId="77777777" w:rsidR="00235770" w:rsidRPr="00235770" w:rsidRDefault="00235770" w:rsidP="00235770">
      <w:pPr>
        <w:pStyle w:val="Code"/>
      </w:pPr>
      <w:r w:rsidRPr="00235770">
        <w:t xml:space="preserve">    sleep(3)</w:t>
      </w:r>
    </w:p>
    <w:p w14:paraId="5521B974" w14:textId="77777777" w:rsidR="00235770" w:rsidRPr="00235770" w:rsidRDefault="00235770" w:rsidP="00235770">
      <w:pPr>
        <w:pStyle w:val="Code"/>
      </w:pPr>
      <w:r w:rsidRPr="00235770">
        <w:t xml:space="preserve">    pyglow.color("green", 0)</w:t>
      </w:r>
    </w:p>
    <w:p w14:paraId="09D48B48" w14:textId="77777777" w:rsidR="00235770" w:rsidRPr="00235770" w:rsidRDefault="00235770" w:rsidP="00235770">
      <w:pPr>
        <w:pStyle w:val="Code"/>
      </w:pPr>
      <w:r w:rsidRPr="00235770">
        <w:t xml:space="preserve">    return "OK"</w:t>
      </w:r>
    </w:p>
    <w:p w14:paraId="39F01176" w14:textId="77777777" w:rsidR="00235770" w:rsidRDefault="00235770" w:rsidP="00235770">
      <w:pPr>
        <w:pStyle w:val="Code"/>
      </w:pPr>
    </w:p>
    <w:p w14:paraId="49DAC092" w14:textId="77777777" w:rsidR="009D170A" w:rsidRPr="009D170A" w:rsidRDefault="009D170A" w:rsidP="009D170A">
      <w:pPr>
        <w:pStyle w:val="Code"/>
      </w:pPr>
      <w:r w:rsidRPr="009D170A">
        <w:t>@app.route("/blink/&lt;color&gt;")</w:t>
      </w:r>
    </w:p>
    <w:p w14:paraId="681A7FAC" w14:textId="77777777" w:rsidR="009D170A" w:rsidRPr="009D170A" w:rsidRDefault="009D170A" w:rsidP="009D170A">
      <w:pPr>
        <w:pStyle w:val="Code"/>
      </w:pPr>
      <w:r w:rsidRPr="009D170A">
        <w:lastRenderedPageBreak/>
        <w:t>def blinkColor(color):</w:t>
      </w:r>
    </w:p>
    <w:p w14:paraId="5BA0D322" w14:textId="77777777" w:rsidR="009D170A" w:rsidRPr="009D170A" w:rsidRDefault="009D170A" w:rsidP="009D170A">
      <w:pPr>
        <w:pStyle w:val="Code"/>
      </w:pPr>
      <w:r w:rsidRPr="009D170A">
        <w:t xml:space="preserve">    pyglow = PyGlow()</w:t>
      </w:r>
    </w:p>
    <w:p w14:paraId="43D09D89" w14:textId="77777777" w:rsidR="009D170A" w:rsidRPr="009D170A" w:rsidRDefault="009D170A" w:rsidP="009D170A">
      <w:pPr>
        <w:pStyle w:val="Code"/>
      </w:pPr>
      <w:r w:rsidRPr="009D170A">
        <w:t xml:space="preserve">    pyglow.all(0)</w:t>
      </w:r>
    </w:p>
    <w:p w14:paraId="353876F9" w14:textId="77777777" w:rsidR="009D170A" w:rsidRPr="009D170A" w:rsidRDefault="009D170A" w:rsidP="009D170A">
      <w:pPr>
        <w:pStyle w:val="Code"/>
      </w:pPr>
      <w:r w:rsidRPr="009D170A">
        <w:t xml:space="preserve">    pyglow.color(color, 100)</w:t>
      </w:r>
    </w:p>
    <w:p w14:paraId="5238FF01" w14:textId="77777777" w:rsidR="009D170A" w:rsidRPr="009D170A" w:rsidRDefault="009D170A" w:rsidP="009D170A">
      <w:pPr>
        <w:pStyle w:val="Code"/>
      </w:pPr>
      <w:r w:rsidRPr="009D170A">
        <w:t xml:space="preserve">    sleep(1)</w:t>
      </w:r>
    </w:p>
    <w:p w14:paraId="6F9BAD51" w14:textId="77777777" w:rsidR="009D170A" w:rsidRPr="009D170A" w:rsidRDefault="009D170A" w:rsidP="009D170A">
      <w:pPr>
        <w:pStyle w:val="Code"/>
      </w:pPr>
      <w:r w:rsidRPr="009D170A">
        <w:t xml:space="preserve">    pyglow.color(color, 0)</w:t>
      </w:r>
    </w:p>
    <w:p w14:paraId="4254E21B" w14:textId="77777777" w:rsidR="009D170A" w:rsidRDefault="009D170A" w:rsidP="009D170A">
      <w:pPr>
        <w:pStyle w:val="Code"/>
      </w:pPr>
      <w:r w:rsidRPr="009D170A">
        <w:t xml:space="preserve">    return "OK"</w:t>
      </w:r>
    </w:p>
    <w:p w14:paraId="4D72EC04" w14:textId="77777777" w:rsidR="009D170A" w:rsidRPr="00235770" w:rsidRDefault="009D170A" w:rsidP="009D170A">
      <w:pPr>
        <w:pStyle w:val="Code"/>
      </w:pPr>
    </w:p>
    <w:p w14:paraId="4CD536DC" w14:textId="77777777" w:rsidR="00235770" w:rsidRPr="00235770" w:rsidRDefault="00235770" w:rsidP="00235770">
      <w:pPr>
        <w:pStyle w:val="Code"/>
      </w:pPr>
      <w:r w:rsidRPr="00235770">
        <w:t>if __name__ == "__main__":</w:t>
      </w:r>
    </w:p>
    <w:p w14:paraId="2AA674DC" w14:textId="77777777" w:rsidR="00235770" w:rsidRDefault="00235770" w:rsidP="00235770">
      <w:pPr>
        <w:pStyle w:val="Code"/>
      </w:pPr>
      <w:r w:rsidRPr="00235770">
        <w:t xml:space="preserve">    app.run(host='0.0.0.0', port=8080, debug=True)</w:t>
      </w:r>
    </w:p>
    <w:p w14:paraId="4EDDD4B8" w14:textId="0D179A15" w:rsidR="00671321" w:rsidRPr="00235770" w:rsidDel="004E4B7B" w:rsidRDefault="00671321" w:rsidP="00671321">
      <w:pPr>
        <w:pStyle w:val="FigureCaption"/>
        <w:rPr>
          <w:moveFrom w:id="128" w:author="georg" w:date="2015-10-19T22:12:00Z"/>
        </w:rPr>
      </w:pPr>
      <w:moveFromRangeStart w:id="129" w:author="georg" w:date="2015-10-19T22:12:00Z" w:name="move433056073"/>
      <w:commentRangeStart w:id="130"/>
      <w:moveFrom w:id="131" w:author="georg" w:date="2015-10-19T22:12:00Z">
        <w:r w:rsidDel="004E4B7B">
          <w:t>Listing 13-4. The listener daemon on Raspberry Pi, written in Python and Flask</w:t>
        </w:r>
        <w:commentRangeEnd w:id="130"/>
        <w:r w:rsidR="00E77964" w:rsidDel="004E4B7B">
          <w:rPr>
            <w:rFonts w:asciiTheme="minorHAnsi" w:hAnsiTheme="minorHAnsi"/>
            <w:i w:val="0"/>
            <w:sz w:val="22"/>
          </w:rPr>
          <w:commentReference w:id="130"/>
        </w:r>
      </w:moveFrom>
    </w:p>
    <w:moveFromRangeEnd w:id="129"/>
    <w:p w14:paraId="2F36648C" w14:textId="77777777" w:rsidR="00235770" w:rsidRPr="00235770" w:rsidRDefault="00235770" w:rsidP="00235770"/>
    <w:p w14:paraId="54BC1032" w14:textId="77777777" w:rsidR="00235770" w:rsidRPr="00235770" w:rsidRDefault="00235770" w:rsidP="00235770">
      <w:r w:rsidRPr="00235770">
        <w:t>With this we have our first very simple command handler daemon. Try now to bring up the base URL, and it will dis</w:t>
      </w:r>
      <w:r>
        <w:t>play the current date and time:</w:t>
      </w:r>
    </w:p>
    <w:p w14:paraId="4DC636FD" w14:textId="77777777" w:rsidR="00235770" w:rsidRPr="00235770" w:rsidRDefault="00235770" w:rsidP="00D52A5A">
      <w:pPr>
        <w:pStyle w:val="Code"/>
      </w:pPr>
      <w:r w:rsidRPr="00235770">
        <w:t>http://10.0.1.128:8080/</w:t>
      </w:r>
    </w:p>
    <w:p w14:paraId="4838662B" w14:textId="77777777" w:rsidR="00235770" w:rsidRPr="00235770" w:rsidRDefault="00235770" w:rsidP="00235770">
      <w:r w:rsidRPr="00235770">
        <w:t xml:space="preserve">This Flask daemon is now taking a command to blink the </w:t>
      </w:r>
      <w:r>
        <w:t>lights on PiGlow, when somebody calls the /blink end point. When invoking the URL, y</w:t>
      </w:r>
      <w:r w:rsidRPr="00235770">
        <w:t>ou will see that our code is be executed, the leds will blink j</w:t>
      </w:r>
      <w:r>
        <w:t>ust like in our earlier example</w:t>
      </w:r>
      <w:r w:rsidRPr="00235770">
        <w:t xml:space="preserve"> then</w:t>
      </w:r>
      <w:r>
        <w:t>,</w:t>
      </w:r>
      <w:r w:rsidRPr="00235770">
        <w:t xml:space="preserve"> when comp</w:t>
      </w:r>
      <w:r>
        <w:t>leted, the page will show "OK":</w:t>
      </w:r>
    </w:p>
    <w:p w14:paraId="36B46CCB" w14:textId="77777777" w:rsidR="00D86C99" w:rsidRDefault="00235770" w:rsidP="00D52A5A">
      <w:pPr>
        <w:pStyle w:val="Code"/>
      </w:pPr>
      <w:r>
        <w:t>http://10.0.1.128:8080/blink</w:t>
      </w:r>
    </w:p>
    <w:p w14:paraId="42BE742C" w14:textId="77777777" w:rsidR="009D170A" w:rsidRDefault="009D170A" w:rsidP="00235770">
      <w:r>
        <w:t>We also have a second service that al</w:t>
      </w:r>
      <w:r w:rsidR="00D86C99">
        <w:t>lows us to blink a single color:</w:t>
      </w:r>
      <w:r>
        <w:t xml:space="preserve"> for that</w:t>
      </w:r>
      <w:r w:rsidR="00D86C99">
        <w:t>,</w:t>
      </w:r>
      <w:r>
        <w:t xml:space="preserve"> </w:t>
      </w:r>
      <w:r w:rsidR="00D86C99">
        <w:t>call</w:t>
      </w:r>
      <w:r>
        <w:t xml:space="preserve"> the URL</w:t>
      </w:r>
      <w:r w:rsidR="00D86C99">
        <w:t>s</w:t>
      </w:r>
      <w:r>
        <w:t>:</w:t>
      </w:r>
    </w:p>
    <w:p w14:paraId="1F7BA051" w14:textId="77777777" w:rsidR="009D170A" w:rsidRDefault="009D170A" w:rsidP="00D86C99">
      <w:pPr>
        <w:pStyle w:val="Code"/>
      </w:pPr>
      <w:r w:rsidRPr="009D170A">
        <w:t>http://10.0.1.128:8080/blink</w:t>
      </w:r>
      <w:r>
        <w:t>/green</w:t>
      </w:r>
    </w:p>
    <w:p w14:paraId="64C1FF37" w14:textId="77777777" w:rsidR="00D86C99" w:rsidRPr="009D170A" w:rsidRDefault="004E4B7B" w:rsidP="00D52A5A">
      <w:pPr>
        <w:pStyle w:val="Code"/>
      </w:pPr>
      <w:hyperlink r:id="rId14" w:history="1">
        <w:r w:rsidR="00D86C99" w:rsidRPr="00EF2E66">
          <w:t>http://10.0.1.128:8080/blink/red</w:t>
        </w:r>
      </w:hyperlink>
    </w:p>
    <w:p w14:paraId="0168DF3D" w14:textId="77777777" w:rsidR="009D170A" w:rsidRDefault="009D170A" w:rsidP="00235770">
      <w:r>
        <w:t>The listener daemon shows the calls on the command line, as they are being made:</w:t>
      </w:r>
    </w:p>
    <w:p w14:paraId="2F48DD1C" w14:textId="77777777" w:rsidR="009D170A" w:rsidRPr="009D170A" w:rsidRDefault="009D170A" w:rsidP="009D170A">
      <w:pPr>
        <w:pStyle w:val="Code"/>
      </w:pPr>
      <w:r w:rsidRPr="009D170A">
        <w:t>10.0.1.25 - - [12/Oct/2015 06:04:44] "GET /blink/green HTTP/1.1" 200 -</w:t>
      </w:r>
    </w:p>
    <w:p w14:paraId="19574C9F" w14:textId="77777777" w:rsidR="009D170A" w:rsidRDefault="009D170A" w:rsidP="009D170A">
      <w:pPr>
        <w:pStyle w:val="Code"/>
      </w:pPr>
      <w:r w:rsidRPr="009D170A">
        <w:t>10.0.1.25 - - [12/Oct/2015 06:05:03] "GET /blink/red HTTP/1.1" 200 -</w:t>
      </w:r>
    </w:p>
    <w:p w14:paraId="45233FBF" w14:textId="77777777" w:rsidR="00235770" w:rsidRDefault="00235770" w:rsidP="00235770">
      <w:r w:rsidRPr="00235770">
        <w:t xml:space="preserve">I am sure you will derive a lot of enjoyment of trying to add new commands and features. </w:t>
      </w:r>
    </w:p>
    <w:p w14:paraId="74516B9F" w14:textId="77777777" w:rsidR="00273D2D" w:rsidRPr="003B459F" w:rsidRDefault="00273D2D" w:rsidP="003B459F"/>
    <w:p w14:paraId="729AA433" w14:textId="77777777" w:rsidR="00794F04" w:rsidRPr="00794F04" w:rsidRDefault="00794F04">
      <w:pPr>
        <w:pStyle w:val="Heading1"/>
        <w:pPrChange w:id="132" w:author="Jim Markham" w:date="2015-10-19T12:27:00Z">
          <w:pPr>
            <w:pStyle w:val="Heading2"/>
          </w:pPr>
        </w:pPrChange>
      </w:pPr>
      <w:r w:rsidRPr="00794F04">
        <w:t>Setting up an iOS project for our app</w:t>
      </w:r>
    </w:p>
    <w:p w14:paraId="2B618555" w14:textId="77777777" w:rsidR="00F55D8E" w:rsidRDefault="00794F04" w:rsidP="00D86C99">
      <w:pPr>
        <w:pStyle w:val="BodyText"/>
        <w:rPr>
          <w:ins w:id="133" w:author="georg" w:date="2015-10-19T22:16:00Z"/>
        </w:rPr>
      </w:pPr>
      <w:commentRangeStart w:id="134"/>
      <w:commentRangeStart w:id="135"/>
      <w:r w:rsidRPr="00794F04">
        <w:t xml:space="preserve">We begin by creating an empty, single-page project. This chapter aims to show how to communicate with the Raspberry Pi API </w:t>
      </w:r>
      <w:ins w:id="136" w:author="georg" w:date="2015-10-19T22:14:00Z">
        <w:r w:rsidR="004E4B7B">
          <w:t xml:space="preserve">to the I2C interface </w:t>
        </w:r>
      </w:ins>
      <w:r w:rsidRPr="00794F04">
        <w:t xml:space="preserve">we </w:t>
      </w:r>
      <w:commentRangeStart w:id="137"/>
      <w:r w:rsidRPr="00794F04">
        <w:t>just</w:t>
      </w:r>
      <w:del w:id="138" w:author="georg" w:date="2015-10-19T22:13:00Z">
        <w:r w:rsidRPr="00794F04" w:rsidDel="004E4B7B">
          <w:delText>d</w:delText>
        </w:r>
      </w:del>
      <w:r w:rsidRPr="00794F04">
        <w:t xml:space="preserve"> </w:t>
      </w:r>
      <w:commentRangeEnd w:id="137"/>
      <w:r w:rsidR="00602ACB">
        <w:rPr>
          <w:rFonts w:asciiTheme="minorHAnsi" w:hAnsiTheme="minorHAnsi"/>
        </w:rPr>
        <w:commentReference w:id="137"/>
      </w:r>
      <w:r w:rsidRPr="00794F04">
        <w:t>created, not how to build an UI interface around it, so our application will be minimalistic, exposing just a few UI elements to trigger actions on the Raspberry Pi. We will be using a similar approach to the code in Chapter 6, so this will be familiar ground if you read that chapter.</w:t>
      </w:r>
      <w:commentRangeEnd w:id="134"/>
      <w:r w:rsidR="00602ACB">
        <w:rPr>
          <w:rFonts w:asciiTheme="minorHAnsi" w:hAnsiTheme="minorHAnsi"/>
        </w:rPr>
        <w:commentReference w:id="134"/>
      </w:r>
      <w:commentRangeEnd w:id="135"/>
      <w:r w:rsidR="00F55D8E">
        <w:rPr>
          <w:rFonts w:asciiTheme="minorHAnsi" w:hAnsiTheme="minorHAnsi"/>
        </w:rPr>
        <w:commentReference w:id="135"/>
      </w:r>
    </w:p>
    <w:p w14:paraId="2BCA7C1E" w14:textId="7448F9A5" w:rsidR="004E4B7B" w:rsidRPr="003B459F" w:rsidRDefault="00F55D8E" w:rsidP="00D86C99">
      <w:pPr>
        <w:pStyle w:val="BodyText"/>
      </w:pPr>
      <w:ins w:id="139" w:author="georg" w:date="2015-10-19T22:16:00Z">
        <w:r>
          <w:lastRenderedPageBreak/>
          <w:t>Using this demo application</w:t>
        </w:r>
      </w:ins>
      <w:ins w:id="140" w:author="georg" w:date="2015-10-19T22:17:00Z">
        <w:r>
          <w:t>,</w:t>
        </w:r>
      </w:ins>
      <w:ins w:id="141" w:author="georg" w:date="2015-10-19T22:14:00Z">
        <w:r>
          <w:t xml:space="preserve"> y</w:t>
        </w:r>
        <w:r w:rsidR="004E4B7B">
          <w:t>ou will be able to trigger commands that switch the lights on and off on the PiGlow board on your Raspberry Pi.</w:t>
        </w:r>
      </w:ins>
    </w:p>
    <w:p w14:paraId="048AAF2B" w14:textId="77777777" w:rsidR="00D86C99" w:rsidRDefault="00D86C99">
      <w:pPr>
        <w:pStyle w:val="Heading2"/>
        <w:pPrChange w:id="142" w:author="Jim Markham" w:date="2015-10-19T12:28:00Z">
          <w:pPr>
            <w:pStyle w:val="Heading3"/>
          </w:pPr>
        </w:pPrChange>
      </w:pPr>
      <w:r>
        <w:t>Allowing outgoing HTTP calls</w:t>
      </w:r>
    </w:p>
    <w:p w14:paraId="576EAE21" w14:textId="77777777" w:rsidR="00D86C99" w:rsidRDefault="00D86C99" w:rsidP="00D86C99">
      <w:pPr>
        <w:pStyle w:val="BodyText"/>
      </w:pPr>
      <w:r>
        <w:t>You will run into this quite often: you rig your app to make a HTTP call and you see a sta</w:t>
      </w:r>
      <w:r w:rsidR="00061A02">
        <w:t>ck trace like the following:</w:t>
      </w:r>
      <w:r>
        <w:br/>
      </w:r>
      <w:r w:rsidRPr="00061A02">
        <w:rPr>
          <w:rStyle w:val="Emphasis"/>
        </w:rPr>
        <w:t>Application Transport Security has blocked a cleartext HTTP (http://) resource load since it is insecure. Temporary exceptions can be configured via your app's Info.plist file.</w:t>
      </w:r>
    </w:p>
    <w:p w14:paraId="4C1B19F4" w14:textId="77777777" w:rsidR="00061A02" w:rsidRDefault="00061A02" w:rsidP="00D86C99">
      <w:pPr>
        <w:pStyle w:val="BodyText"/>
      </w:pPr>
    </w:p>
    <w:p w14:paraId="46BF8A0B" w14:textId="77777777" w:rsidR="00D86C99" w:rsidRDefault="00D86C99" w:rsidP="00D86C99">
      <w:pPr>
        <w:pStyle w:val="BodyText"/>
      </w:pPr>
      <w:r>
        <w:t xml:space="preserve">Going to the Apple docs, we read about </w:t>
      </w:r>
      <w:r w:rsidRPr="00D86C99">
        <w:t>Application Transport Security</w:t>
      </w:r>
      <w:r>
        <w:t>:</w:t>
      </w:r>
    </w:p>
    <w:p w14:paraId="3D1FB11F" w14:textId="77777777" w:rsidR="00D86C99" w:rsidRDefault="00D86C99" w:rsidP="00D86C99">
      <w:pPr>
        <w:pStyle w:val="CodeCaption"/>
      </w:pPr>
      <w:r>
        <w:t>App Transport Security (ATS) lets an app add a declaration to its Info.plist file that specifies the domains with which it needs secure communication. ATS prevents accidental disclosure, provides secure default behavior, and is easy to adopt. You should adopt ATS as soon as possible, regardless of whether you’re creating a new app or updating an existing one.</w:t>
      </w:r>
    </w:p>
    <w:p w14:paraId="03DAC609" w14:textId="77777777" w:rsidR="00D86C99" w:rsidRDefault="00D86C99" w:rsidP="00D86C99">
      <w:pPr>
        <w:pStyle w:val="CodeCaption"/>
      </w:pPr>
      <w:r>
        <w:t>If you’re developing a new app, you should use HTTPS exclusively. If you have an existing app, you should use HTTPS as much as you can right now, and create a plan for migrating the rest of your app as soon as possible.</w:t>
      </w:r>
      <w:r w:rsidRPr="00794F04">
        <w:t xml:space="preserve"> </w:t>
      </w:r>
    </w:p>
    <w:p w14:paraId="7AEBFD97" w14:textId="3A2A01C4" w:rsidR="00D86C99" w:rsidRDefault="00D86C99" w:rsidP="00D86C99">
      <w:pPr>
        <w:pStyle w:val="BodyText"/>
      </w:pPr>
      <w:r>
        <w:t xml:space="preserve">To handle this issue, you need to create an </w:t>
      </w:r>
      <w:commentRangeStart w:id="143"/>
      <w:commentRangeStart w:id="144"/>
      <w:r>
        <w:t>entry</w:t>
      </w:r>
      <w:ins w:id="145" w:author="georg" w:date="2015-10-19T22:18:00Z">
        <w:r w:rsidR="00F55D8E">
          <w:t xml:space="preserve"> for "Allow Arbitrary Loads" set to "true"</w:t>
        </w:r>
      </w:ins>
      <w:r>
        <w:t xml:space="preserve"> i</w:t>
      </w:r>
      <w:commentRangeEnd w:id="143"/>
      <w:r w:rsidR="00DF59C5">
        <w:rPr>
          <w:rFonts w:asciiTheme="minorHAnsi" w:hAnsiTheme="minorHAnsi"/>
        </w:rPr>
        <w:commentReference w:id="143"/>
      </w:r>
      <w:commentRangeEnd w:id="144"/>
      <w:r w:rsidR="00F55D8E">
        <w:rPr>
          <w:rFonts w:asciiTheme="minorHAnsi" w:hAnsiTheme="minorHAnsi"/>
        </w:rPr>
        <w:commentReference w:id="144"/>
      </w:r>
      <w:r>
        <w:t>n your info.plist, as shown in the screenshot below. XCode will auto-suggest the name</w:t>
      </w:r>
      <w:ins w:id="146" w:author="georg" w:date="2015-10-19T22:18:00Z">
        <w:r w:rsidR="00F55D8E">
          <w:t>(App Transport Security Settings)</w:t>
        </w:r>
      </w:ins>
      <w:r>
        <w:t xml:space="preserve"> the moment you start typing; it will also suggest the Dictionary type, and the first key-va</w:t>
      </w:r>
      <w:r w:rsidR="00671321">
        <w:t>lue pair(Allow Arbitrary Loads). You can see how this appears in the Figure 13-2</w:t>
      </w:r>
      <w:del w:id="147" w:author="Jim Markham" w:date="2015-10-19T12:28:00Z">
        <w:r w:rsidR="00671321" w:rsidDel="00284E2E">
          <w:delText xml:space="preserve"> below</w:delText>
        </w:r>
      </w:del>
      <w:r w:rsidR="00671321">
        <w:t>.</w:t>
      </w:r>
    </w:p>
    <w:p w14:paraId="4A6C7E25" w14:textId="77777777" w:rsidR="00D86C99" w:rsidRDefault="00D86C99" w:rsidP="00D86C99">
      <w:r>
        <w:rPr>
          <w:noProof/>
        </w:rPr>
        <w:lastRenderedPageBreak/>
        <w:drawing>
          <wp:inline distT="0" distB="0" distL="0" distR="0" wp14:anchorId="79AA3278" wp14:editId="115F10F8">
            <wp:extent cx="5706745" cy="3251200"/>
            <wp:effectExtent l="0" t="0" r="8255" b="0"/>
            <wp:docPr id="5" name="Picture 5" descr="Macintosh HD:Users:georg:Dropbox:Apress:ProgrammingIoT:Source Code:Ch13:screenshots: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eorg:Dropbox:Apress:ProgrammingIoT:Source Code:Ch13:screenshots:AT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6745" cy="3251200"/>
                    </a:xfrm>
                    <a:prstGeom prst="rect">
                      <a:avLst/>
                    </a:prstGeom>
                    <a:noFill/>
                    <a:ln>
                      <a:noFill/>
                    </a:ln>
                  </pic:spPr>
                </pic:pic>
              </a:graphicData>
            </a:graphic>
          </wp:inline>
        </w:drawing>
      </w:r>
    </w:p>
    <w:p w14:paraId="3F3027AF" w14:textId="77777777" w:rsidR="00671321" w:rsidDel="00A24703" w:rsidRDefault="00671321" w:rsidP="00671321">
      <w:pPr>
        <w:pStyle w:val="FigureCaption"/>
        <w:rPr>
          <w:del w:id="148" w:author="georg" w:date="2015-10-19T22:27:00Z"/>
        </w:rPr>
      </w:pPr>
      <w:r>
        <w:t>Figure 13-2. Setting the Allow Arbitrary Loads for the App Transport Security Settings</w:t>
      </w:r>
    </w:p>
    <w:p w14:paraId="356F4109" w14:textId="77777777" w:rsidR="00D86C99" w:rsidRPr="00D86C99" w:rsidRDefault="00D86C99" w:rsidP="00A24703">
      <w:pPr>
        <w:pStyle w:val="FigureCaption"/>
        <w:pPrChange w:id="149" w:author="georg" w:date="2015-10-19T22:27:00Z">
          <w:pPr/>
        </w:pPrChange>
      </w:pPr>
    </w:p>
    <w:p w14:paraId="081ED5A8" w14:textId="77777777" w:rsidR="00794F04" w:rsidRDefault="00794F04">
      <w:pPr>
        <w:pStyle w:val="Heading2"/>
        <w:pPrChange w:id="150" w:author="Jim Markham" w:date="2015-10-19T12:28:00Z">
          <w:pPr>
            <w:pStyle w:val="Heading3"/>
          </w:pPr>
        </w:pPrChange>
      </w:pPr>
      <w:r>
        <w:t xml:space="preserve">The </w:t>
      </w:r>
      <w:r w:rsidRPr="00794F04">
        <w:t>view</w:t>
      </w:r>
      <w:r>
        <w:t xml:space="preserve"> controller</w:t>
      </w:r>
    </w:p>
    <w:p w14:paraId="21F74A47" w14:textId="77777777" w:rsidR="00794F04" w:rsidRPr="00794F04" w:rsidRDefault="00794F04" w:rsidP="00794F04">
      <w:pPr>
        <w:pStyle w:val="BodyText"/>
      </w:pPr>
      <w:r w:rsidRPr="00794F04">
        <w:t xml:space="preserve">A basic view controller for this chapter will only show a few buttons and a text area that we will use to display the communication with the API. </w:t>
      </w:r>
    </w:p>
    <w:p w14:paraId="26E93AC5" w14:textId="34739094" w:rsidR="00794F04" w:rsidRDefault="00794F04" w:rsidP="00794F04">
      <w:pPr>
        <w:pStyle w:val="BodyText"/>
        <w:rPr>
          <w:ins w:id="151" w:author="georg" w:date="2015-10-19T22:21:00Z"/>
        </w:rPr>
      </w:pPr>
      <w:r w:rsidRPr="00794F04">
        <w:t>To initialize and to be able to use these buttons and fields, they have to be assigned macros that make them available/visible in the Interface Builder. We also define the variables used for the API and logger objects. Since these will be initialized at a later time, these variables need to be defined as optional</w:t>
      </w:r>
      <w:ins w:id="152" w:author="georg" w:date="2015-10-19T22:26:00Z">
        <w:r w:rsidR="00737E04">
          <w:t>(</w:t>
        </w:r>
        <w:r w:rsidR="00737E04" w:rsidRPr="00737E04">
          <w:t>Listing 13-5</w:t>
        </w:r>
        <w:r w:rsidR="00737E04">
          <w:t>)</w:t>
        </w:r>
      </w:ins>
      <w:r w:rsidRPr="00794F04">
        <w:t>:</w:t>
      </w:r>
    </w:p>
    <w:p w14:paraId="688E1D24" w14:textId="441BC738" w:rsidR="00F55D8E" w:rsidRPr="00794F04" w:rsidRDefault="00F55D8E" w:rsidP="00F55D8E">
      <w:pPr>
        <w:pStyle w:val="FigureCaption"/>
        <w:pPrChange w:id="153" w:author="georg" w:date="2015-10-19T22:23:00Z">
          <w:pPr>
            <w:pStyle w:val="BodyText"/>
          </w:pPr>
        </w:pPrChange>
      </w:pPr>
      <w:ins w:id="154" w:author="georg" w:date="2015-10-19T22:22:00Z">
        <w:r>
          <w:t>Listing 13</w:t>
        </w:r>
      </w:ins>
      <w:ins w:id="155" w:author="georg" w:date="2015-10-19T22:24:00Z">
        <w:r>
          <w:t>-</w:t>
        </w:r>
      </w:ins>
      <w:ins w:id="156" w:author="georg" w:date="2015-10-19T22:22:00Z">
        <w:r>
          <w:t>5. The header of the UIViewController class</w:t>
        </w:r>
      </w:ins>
    </w:p>
    <w:p w14:paraId="5C805B26" w14:textId="77777777" w:rsidR="00D86C99" w:rsidRDefault="00D86C99" w:rsidP="00D86C99">
      <w:pPr>
        <w:pStyle w:val="Code"/>
      </w:pPr>
      <w:commentRangeStart w:id="157"/>
      <w:commentRangeStart w:id="158"/>
      <w:r>
        <w:rPr>
          <w:color w:val="0000FF"/>
        </w:rPr>
        <w:t>class</w:t>
      </w:r>
      <w:r>
        <w:t xml:space="preserve"> ViewController: </w:t>
      </w:r>
      <w:r>
        <w:rPr>
          <w:color w:val="2B839F"/>
        </w:rPr>
        <w:t>UIViewController</w:t>
      </w:r>
      <w:r>
        <w:t xml:space="preserve"> {</w:t>
      </w:r>
    </w:p>
    <w:p w14:paraId="4335BADD" w14:textId="77777777" w:rsidR="00D86C99" w:rsidRDefault="00D86C99" w:rsidP="00D86C99">
      <w:pPr>
        <w:pStyle w:val="Code"/>
      </w:pPr>
      <w:r>
        <w:t xml:space="preserve">    </w:t>
      </w:r>
      <w:r>
        <w:rPr>
          <w:color w:val="0000FF"/>
        </w:rPr>
        <w:t>@IBOutlet</w:t>
      </w:r>
      <w:r>
        <w:t xml:space="preserve"> </w:t>
      </w:r>
      <w:r>
        <w:rPr>
          <w:color w:val="0000FF"/>
        </w:rPr>
        <w:t>var</w:t>
      </w:r>
      <w:r>
        <w:t xml:space="preserve"> clearButton : </w:t>
      </w:r>
      <w:r>
        <w:rPr>
          <w:color w:val="2B839F"/>
        </w:rPr>
        <w:t>UIButton</w:t>
      </w:r>
      <w:r>
        <w:t>!</w:t>
      </w:r>
    </w:p>
    <w:p w14:paraId="7F4E8600" w14:textId="77777777" w:rsidR="00D86C99" w:rsidRDefault="00D86C99" w:rsidP="00D86C99">
      <w:pPr>
        <w:pStyle w:val="Code"/>
      </w:pPr>
      <w:r>
        <w:t xml:space="preserve">    </w:t>
      </w:r>
      <w:r>
        <w:rPr>
          <w:color w:val="0000FF"/>
        </w:rPr>
        <w:t>@IBOutlet</w:t>
      </w:r>
      <w:r>
        <w:t xml:space="preserve"> </w:t>
      </w:r>
      <w:r>
        <w:rPr>
          <w:color w:val="0000FF"/>
        </w:rPr>
        <w:t>var</w:t>
      </w:r>
      <w:r>
        <w:t xml:space="preserve"> labelButton : </w:t>
      </w:r>
      <w:r>
        <w:rPr>
          <w:color w:val="2B839F"/>
        </w:rPr>
        <w:t>UIButton</w:t>
      </w:r>
      <w:r>
        <w:t>!</w:t>
      </w:r>
    </w:p>
    <w:p w14:paraId="0277A66A" w14:textId="77777777" w:rsidR="00D86C99" w:rsidRDefault="00D86C99" w:rsidP="00D86C99">
      <w:pPr>
        <w:pStyle w:val="Code"/>
      </w:pPr>
      <w:r>
        <w:t xml:space="preserve">    </w:t>
      </w:r>
      <w:r>
        <w:rPr>
          <w:color w:val="0000FF"/>
        </w:rPr>
        <w:t>@IBOutlet</w:t>
      </w:r>
      <w:r>
        <w:t xml:space="preserve"> </w:t>
      </w:r>
      <w:r>
        <w:rPr>
          <w:color w:val="0000FF"/>
        </w:rPr>
        <w:t>var</w:t>
      </w:r>
      <w:r>
        <w:t xml:space="preserve"> labelButton2 : </w:t>
      </w:r>
      <w:r>
        <w:rPr>
          <w:color w:val="2B839F"/>
        </w:rPr>
        <w:t>UIButton</w:t>
      </w:r>
      <w:r>
        <w:t>!</w:t>
      </w:r>
    </w:p>
    <w:p w14:paraId="4337E016" w14:textId="77777777" w:rsidR="00D86C99" w:rsidRDefault="00D86C99" w:rsidP="00D86C99">
      <w:pPr>
        <w:pStyle w:val="Code"/>
      </w:pPr>
      <w:r>
        <w:t xml:space="preserve">    </w:t>
      </w:r>
      <w:r>
        <w:rPr>
          <w:color w:val="0000FF"/>
        </w:rPr>
        <w:t>@IBOutlet</w:t>
      </w:r>
      <w:r>
        <w:t xml:space="preserve"> </w:t>
      </w:r>
      <w:r>
        <w:rPr>
          <w:color w:val="0000FF"/>
        </w:rPr>
        <w:t>var</w:t>
      </w:r>
      <w:r>
        <w:t xml:space="preserve"> textArea : </w:t>
      </w:r>
      <w:r>
        <w:rPr>
          <w:color w:val="2B839F"/>
        </w:rPr>
        <w:t>UITextView</w:t>
      </w:r>
      <w:r>
        <w:t>!</w:t>
      </w:r>
    </w:p>
    <w:p w14:paraId="519C92F2" w14:textId="77777777" w:rsidR="00D86C99" w:rsidRDefault="00D86C99" w:rsidP="00D86C99">
      <w:pPr>
        <w:pStyle w:val="Code"/>
      </w:pPr>
      <w:r>
        <w:t xml:space="preserve">    </w:t>
      </w:r>
      <w:r>
        <w:rPr>
          <w:color w:val="0000FF"/>
        </w:rPr>
        <w:t>var</w:t>
      </w:r>
      <w:r>
        <w:t xml:space="preserve"> api: </w:t>
      </w:r>
      <w:r>
        <w:rPr>
          <w:color w:val="2B839F"/>
        </w:rPr>
        <w:t>APIClient</w:t>
      </w:r>
      <w:r>
        <w:t>!</w:t>
      </w:r>
    </w:p>
    <w:p w14:paraId="7EBE2E6B" w14:textId="77777777" w:rsidR="00D86C99" w:rsidRDefault="00D86C99" w:rsidP="00D86C99">
      <w:pPr>
        <w:pStyle w:val="Code"/>
      </w:pPr>
      <w:r>
        <w:t xml:space="preserve">    </w:t>
      </w:r>
      <w:r>
        <w:rPr>
          <w:color w:val="0000FF"/>
        </w:rPr>
        <w:t>var</w:t>
      </w:r>
      <w:r>
        <w:t xml:space="preserve"> logger: </w:t>
      </w:r>
      <w:r>
        <w:rPr>
          <w:color w:val="2B839F"/>
        </w:rPr>
        <w:t>UILogger</w:t>
      </w:r>
      <w:r>
        <w:t>!</w:t>
      </w:r>
      <w:commentRangeEnd w:id="157"/>
      <w:r w:rsidR="00E77964">
        <w:rPr>
          <w:rFonts w:asciiTheme="minorHAnsi" w:hAnsiTheme="minorHAnsi"/>
          <w:noProof w:val="0"/>
          <w:sz w:val="22"/>
        </w:rPr>
        <w:commentReference w:id="157"/>
      </w:r>
      <w:commentRangeEnd w:id="158"/>
      <w:r w:rsidR="00F55D8E">
        <w:rPr>
          <w:rFonts w:asciiTheme="minorHAnsi" w:hAnsiTheme="minorHAnsi"/>
          <w:noProof w:val="0"/>
          <w:sz w:val="22"/>
        </w:rPr>
        <w:commentReference w:id="158"/>
      </w:r>
    </w:p>
    <w:p w14:paraId="6107BD46" w14:textId="583FACEC" w:rsidR="00794F04" w:rsidRPr="00794F04" w:rsidRDefault="00794F04" w:rsidP="00794F04">
      <w:pPr>
        <w:pStyle w:val="BodyText"/>
      </w:pPr>
      <w:r w:rsidRPr="00794F04">
        <w:lastRenderedPageBreak/>
        <w:t xml:space="preserve">In the </w:t>
      </w:r>
      <w:r w:rsidRPr="00794F04">
        <w:rPr>
          <w:rStyle w:val="CodeInline"/>
        </w:rPr>
        <w:t>viewDidLoad()</w:t>
      </w:r>
      <w:r w:rsidRPr="00794F04">
        <w:t xml:space="preserve"> function</w:t>
      </w:r>
      <w:ins w:id="159" w:author="georg" w:date="2015-10-19T22:24:00Z">
        <w:r w:rsidR="00F55D8E">
          <w:t>(Listing 13-6)</w:t>
        </w:r>
      </w:ins>
      <w:r w:rsidRPr="00794F04">
        <w:t xml:space="preserve"> we initialize the API object, as well as the log library that will output text to our textArea field. The content and functionality of these libraries will be explained as we go.</w:t>
      </w:r>
    </w:p>
    <w:p w14:paraId="5374CEC8" w14:textId="621199A1" w:rsidR="00F55D8E" w:rsidRDefault="00F55D8E" w:rsidP="00F55D8E">
      <w:pPr>
        <w:pStyle w:val="FigureCaption"/>
        <w:rPr>
          <w:ins w:id="160" w:author="georg" w:date="2015-10-19T22:23:00Z"/>
        </w:rPr>
        <w:pPrChange w:id="161" w:author="georg" w:date="2015-10-19T22:24:00Z">
          <w:pPr>
            <w:pStyle w:val="Code"/>
          </w:pPr>
        </w:pPrChange>
      </w:pPr>
      <w:ins w:id="162" w:author="georg" w:date="2015-10-19T22:23:00Z">
        <w:r w:rsidRPr="00F55D8E">
          <w:t>Listing</w:t>
        </w:r>
        <w:r>
          <w:t xml:space="preserve"> 13-6</w:t>
        </w:r>
        <w:r w:rsidRPr="00F55D8E">
          <w:t>.</w:t>
        </w:r>
      </w:ins>
      <w:ins w:id="163" w:author="georg" w:date="2015-10-19T22:24:00Z">
        <w:r>
          <w:t xml:space="preserve">  The viewDidLoad override function</w:t>
        </w:r>
      </w:ins>
    </w:p>
    <w:p w14:paraId="00F510C2" w14:textId="77777777" w:rsidR="00D86C99" w:rsidRDefault="00D86C99" w:rsidP="00D86C99">
      <w:pPr>
        <w:pStyle w:val="Code"/>
      </w:pPr>
      <w:commentRangeStart w:id="164"/>
      <w:commentRangeStart w:id="165"/>
      <w:r>
        <w:t xml:space="preserve">    </w:t>
      </w:r>
      <w:r>
        <w:rPr>
          <w:color w:val="0000FF"/>
        </w:rPr>
        <w:t>override</w:t>
      </w:r>
      <w:r>
        <w:t xml:space="preserve"> </w:t>
      </w:r>
      <w:r>
        <w:rPr>
          <w:color w:val="0000FF"/>
        </w:rPr>
        <w:t>func</w:t>
      </w:r>
      <w:r>
        <w:t xml:space="preserve"> viewDidLoad() {</w:t>
      </w:r>
    </w:p>
    <w:p w14:paraId="54908C49" w14:textId="77777777" w:rsidR="00D86C99" w:rsidRDefault="00D86C99" w:rsidP="00D86C99">
      <w:pPr>
        <w:pStyle w:val="Code"/>
      </w:pPr>
      <w:r>
        <w:t xml:space="preserve">        </w:t>
      </w:r>
      <w:r>
        <w:rPr>
          <w:color w:val="0000FF"/>
        </w:rPr>
        <w:t>super</w:t>
      </w:r>
      <w:r>
        <w:t>.</w:t>
      </w:r>
      <w:r>
        <w:rPr>
          <w:color w:val="2B839F"/>
        </w:rPr>
        <w:t>viewDidLoad</w:t>
      </w:r>
      <w:r>
        <w:t>()</w:t>
      </w:r>
    </w:p>
    <w:p w14:paraId="4862B3FF" w14:textId="77777777" w:rsidR="00D86C99" w:rsidRDefault="00D86C99" w:rsidP="00D86C99">
      <w:pPr>
        <w:pStyle w:val="Code"/>
        <w:rPr>
          <w:color w:val="008000"/>
        </w:rPr>
      </w:pPr>
      <w:r>
        <w:t xml:space="preserve">        </w:t>
      </w:r>
      <w:r>
        <w:rPr>
          <w:color w:val="008000"/>
        </w:rPr>
        <w:t>// Do any additional setup after loading the view, typically from a nib.</w:t>
      </w:r>
    </w:p>
    <w:p w14:paraId="0DA01D06" w14:textId="77777777" w:rsidR="00D86C99" w:rsidRDefault="00D86C99" w:rsidP="00D86C99">
      <w:pPr>
        <w:pStyle w:val="Code"/>
      </w:pPr>
      <w:r>
        <w:t xml:space="preserve">        </w:t>
      </w:r>
      <w:r>
        <w:rPr>
          <w:color w:val="2B839F"/>
        </w:rPr>
        <w:t>api</w:t>
      </w:r>
      <w:r>
        <w:t xml:space="preserve"> = </w:t>
      </w:r>
      <w:r>
        <w:rPr>
          <w:color w:val="2B839F"/>
        </w:rPr>
        <w:t>APIClient</w:t>
      </w:r>
      <w:r>
        <w:t xml:space="preserve">(parent: </w:t>
      </w:r>
      <w:r>
        <w:rPr>
          <w:color w:val="0000FF"/>
        </w:rPr>
        <w:t>self</w:t>
      </w:r>
      <w:r>
        <w:t>)</w:t>
      </w:r>
    </w:p>
    <w:p w14:paraId="52862B6C" w14:textId="77777777" w:rsidR="00D86C99" w:rsidRDefault="00D86C99" w:rsidP="00D86C99">
      <w:pPr>
        <w:pStyle w:val="Code"/>
      </w:pPr>
      <w:r>
        <w:t xml:space="preserve">        </w:t>
      </w:r>
      <w:r>
        <w:rPr>
          <w:color w:val="2B839F"/>
        </w:rPr>
        <w:t>logger</w:t>
      </w:r>
      <w:r>
        <w:t xml:space="preserve"> = </w:t>
      </w:r>
      <w:r>
        <w:rPr>
          <w:color w:val="2B839F"/>
        </w:rPr>
        <w:t>UILogger</w:t>
      </w:r>
      <w:r>
        <w:t xml:space="preserve">(out: </w:t>
      </w:r>
      <w:r>
        <w:rPr>
          <w:color w:val="2B839F"/>
        </w:rPr>
        <w:t>textArea</w:t>
      </w:r>
      <w:r>
        <w:t>)</w:t>
      </w:r>
    </w:p>
    <w:p w14:paraId="003CA994" w14:textId="77777777" w:rsidR="00794F04" w:rsidRDefault="00D86C99" w:rsidP="00D86C99">
      <w:pPr>
        <w:pStyle w:val="Code"/>
      </w:pPr>
      <w:r>
        <w:t xml:space="preserve">    }</w:t>
      </w:r>
      <w:commentRangeEnd w:id="164"/>
      <w:r w:rsidR="00E77964">
        <w:rPr>
          <w:rFonts w:asciiTheme="minorHAnsi" w:hAnsiTheme="minorHAnsi"/>
          <w:noProof w:val="0"/>
          <w:sz w:val="22"/>
        </w:rPr>
        <w:commentReference w:id="164"/>
      </w:r>
      <w:commentRangeEnd w:id="165"/>
      <w:r w:rsidR="00F55D8E">
        <w:rPr>
          <w:rFonts w:asciiTheme="minorHAnsi" w:hAnsiTheme="minorHAnsi"/>
          <w:noProof w:val="0"/>
          <w:sz w:val="22"/>
        </w:rPr>
        <w:commentReference w:id="165"/>
      </w:r>
    </w:p>
    <w:p w14:paraId="32422FFD" w14:textId="4BBD3F71" w:rsidR="00794F04" w:rsidRDefault="00794F04" w:rsidP="00D86C99">
      <w:pPr>
        <w:pStyle w:val="BodyText"/>
        <w:rPr>
          <w:ins w:id="166" w:author="georg" w:date="2015-10-19T22:25:00Z"/>
        </w:rPr>
      </w:pPr>
      <w:r w:rsidRPr="00794F04">
        <w:t>To assign an action to a button, we create a function that performs the action, and is also annotated with the proper macro to make it available in the Interface Builder. We will add a log statement to show the beginning of the request, and we can also change the title of the button, while it is pressed</w:t>
      </w:r>
      <w:ins w:id="167" w:author="georg" w:date="2015-10-19T22:25:00Z">
        <w:r w:rsidR="00F55D8E">
          <w:t>(Listing 13-7)</w:t>
        </w:r>
      </w:ins>
      <w:r w:rsidRPr="00794F04">
        <w:t>:</w:t>
      </w:r>
    </w:p>
    <w:p w14:paraId="3E24C489" w14:textId="1C6AE418" w:rsidR="00F55D8E" w:rsidRPr="00794F04" w:rsidRDefault="00F55D8E" w:rsidP="00F55D8E">
      <w:pPr>
        <w:pStyle w:val="FigureCaption"/>
        <w:pPrChange w:id="168" w:author="georg" w:date="2015-10-19T22:25:00Z">
          <w:pPr>
            <w:pStyle w:val="BodyText"/>
          </w:pPr>
        </w:pPrChange>
      </w:pPr>
      <w:ins w:id="169" w:author="georg" w:date="2015-10-19T22:25:00Z">
        <w:r w:rsidRPr="00F55D8E">
          <w:t>Listing</w:t>
        </w:r>
        <w:r>
          <w:t xml:space="preserve"> 13-7</w:t>
        </w:r>
        <w:r w:rsidRPr="00F55D8E">
          <w:t>.  The clickButton function</w:t>
        </w:r>
      </w:ins>
    </w:p>
    <w:p w14:paraId="3037D09C" w14:textId="77777777" w:rsidR="00D86C99" w:rsidRDefault="00D86C99" w:rsidP="00D86C99">
      <w:pPr>
        <w:pStyle w:val="Code"/>
      </w:pPr>
      <w:r>
        <w:t xml:space="preserve">    </w:t>
      </w:r>
      <w:commentRangeStart w:id="170"/>
      <w:commentRangeStart w:id="171"/>
      <w:r>
        <w:rPr>
          <w:color w:val="0000FF"/>
        </w:rPr>
        <w:t>@IBAction</w:t>
      </w:r>
      <w:r>
        <w:t xml:space="preserve"> </w:t>
      </w:r>
      <w:r>
        <w:rPr>
          <w:color w:val="0000FF"/>
        </w:rPr>
        <w:t>func</w:t>
      </w:r>
      <w:r>
        <w:t xml:space="preserve"> clickButton() {</w:t>
      </w:r>
    </w:p>
    <w:p w14:paraId="684AAE69" w14:textId="77777777" w:rsidR="00D86C99" w:rsidRDefault="00D86C99" w:rsidP="00D86C99">
      <w:pPr>
        <w:pStyle w:val="Code"/>
      </w:pPr>
      <w:r>
        <w:t xml:space="preserve">        </w:t>
      </w:r>
      <w:r>
        <w:rPr>
          <w:color w:val="2B839F"/>
        </w:rPr>
        <w:t>logger</w:t>
      </w:r>
      <w:r>
        <w:t>.</w:t>
      </w:r>
      <w:r>
        <w:rPr>
          <w:color w:val="2B839F"/>
        </w:rPr>
        <w:t>logEvent</w:t>
      </w:r>
      <w:r>
        <w:t>(</w:t>
      </w:r>
      <w:r>
        <w:rPr>
          <w:color w:val="A31515"/>
        </w:rPr>
        <w:t>"=== Blink All Lights ==="</w:t>
      </w:r>
      <w:r>
        <w:t>)</w:t>
      </w:r>
    </w:p>
    <w:p w14:paraId="1411E5C3" w14:textId="77777777" w:rsidR="00D86C99" w:rsidRDefault="00D86C99" w:rsidP="00D86C99">
      <w:pPr>
        <w:pStyle w:val="Code"/>
      </w:pPr>
      <w:r>
        <w:t xml:space="preserve">        </w:t>
      </w:r>
      <w:r>
        <w:rPr>
          <w:color w:val="2B839F"/>
        </w:rPr>
        <w:t>api</w:t>
      </w:r>
      <w:r>
        <w:t>.</w:t>
      </w:r>
      <w:r>
        <w:rPr>
          <w:color w:val="2B839F"/>
        </w:rPr>
        <w:t>blinkAllLights</w:t>
      </w:r>
      <w:r>
        <w:t>()</w:t>
      </w:r>
    </w:p>
    <w:p w14:paraId="0DA827BC" w14:textId="77777777" w:rsidR="00D86C99" w:rsidRDefault="00D86C99" w:rsidP="00D86C99">
      <w:pPr>
        <w:pStyle w:val="Code"/>
      </w:pPr>
      <w:r>
        <w:t xml:space="preserve">        </w:t>
      </w:r>
      <w:r>
        <w:rPr>
          <w:color w:val="2B839F"/>
        </w:rPr>
        <w:t>labelButton</w:t>
      </w:r>
      <w:r>
        <w:t>.</w:t>
      </w:r>
      <w:r>
        <w:rPr>
          <w:color w:val="2B839F"/>
        </w:rPr>
        <w:t>setTitle</w:t>
      </w:r>
      <w:r>
        <w:t>(</w:t>
      </w:r>
      <w:r>
        <w:rPr>
          <w:color w:val="A31515"/>
        </w:rPr>
        <w:t>"Request Sent"</w:t>
      </w:r>
      <w:r>
        <w:t xml:space="preserve">, forState: </w:t>
      </w:r>
      <w:r>
        <w:rPr>
          <w:color w:val="2B839F"/>
        </w:rPr>
        <w:t>UIControlState</w:t>
      </w:r>
      <w:r>
        <w:t>.Normal)</w:t>
      </w:r>
    </w:p>
    <w:p w14:paraId="07090C20" w14:textId="2361870F" w:rsidR="00794F04" w:rsidRPr="003B459F" w:rsidRDefault="00D86C99" w:rsidP="00D86C99">
      <w:pPr>
        <w:pStyle w:val="Code"/>
      </w:pPr>
      <w:r>
        <w:t xml:space="preserve">    }</w:t>
      </w:r>
      <w:r w:rsidRPr="00794F04">
        <w:t xml:space="preserve"> </w:t>
      </w:r>
      <w:commentRangeStart w:id="172"/>
      <w:del w:id="173" w:author="georg" w:date="2015-10-19T22:25:00Z">
        <w:r w:rsidR="00794F04" w:rsidRPr="00794F04" w:rsidDel="00F55D8E">
          <w:delText>}</w:delText>
        </w:r>
        <w:commentRangeEnd w:id="172"/>
        <w:r w:rsidR="008A70D8" w:rsidDel="00F55D8E">
          <w:rPr>
            <w:rFonts w:asciiTheme="minorHAnsi" w:hAnsiTheme="minorHAnsi"/>
            <w:noProof w:val="0"/>
            <w:sz w:val="22"/>
          </w:rPr>
          <w:commentReference w:id="172"/>
        </w:r>
        <w:commentRangeEnd w:id="170"/>
        <w:r w:rsidR="00E77964" w:rsidDel="00F55D8E">
          <w:rPr>
            <w:rFonts w:asciiTheme="minorHAnsi" w:hAnsiTheme="minorHAnsi"/>
            <w:noProof w:val="0"/>
            <w:sz w:val="22"/>
          </w:rPr>
          <w:commentReference w:id="170"/>
        </w:r>
        <w:commentRangeEnd w:id="171"/>
        <w:r w:rsidR="00F55D8E" w:rsidDel="00F55D8E">
          <w:rPr>
            <w:rFonts w:asciiTheme="minorHAnsi" w:hAnsiTheme="minorHAnsi"/>
            <w:noProof w:val="0"/>
            <w:sz w:val="22"/>
          </w:rPr>
          <w:commentReference w:id="171"/>
        </w:r>
      </w:del>
    </w:p>
    <w:p w14:paraId="0122DD47" w14:textId="77777777" w:rsidR="003B459F" w:rsidRDefault="00794F04" w:rsidP="00794F04">
      <w:pPr>
        <w:pStyle w:val="BodyText"/>
      </w:pPr>
      <w:r w:rsidRPr="00794F04">
        <w:t>We can wire these button actions in the storyboard</w:t>
      </w:r>
      <w:r w:rsidR="00671321">
        <w:t xml:space="preserve"> as seen in Figure 13-3</w:t>
      </w:r>
      <w:del w:id="174" w:author="Jim Markham" w:date="2015-10-19T12:21:00Z">
        <w:r w:rsidRPr="00794F04" w:rsidDel="00284E2E">
          <w:delText>:</w:delText>
        </w:r>
      </w:del>
      <w:ins w:id="175" w:author="Jim Markham" w:date="2015-10-19T12:21:00Z">
        <w:r w:rsidR="00284E2E">
          <w:t>.</w:t>
        </w:r>
      </w:ins>
    </w:p>
    <w:p w14:paraId="318FA25E" w14:textId="40320C5D" w:rsidR="00794F04" w:rsidRDefault="00D86C99" w:rsidP="003B459F">
      <w:del w:id="176" w:author="georg" w:date="2015-10-19T23:15:00Z">
        <w:r w:rsidDel="00564CBC">
          <w:rPr>
            <w:noProof/>
          </w:rPr>
          <w:lastRenderedPageBreak/>
          <w:drawing>
            <wp:inline distT="0" distB="0" distL="0" distR="0" wp14:anchorId="071AB8D0" wp14:editId="5B11331C">
              <wp:extent cx="4670347" cy="3169090"/>
              <wp:effectExtent l="0" t="0" r="0" b="0"/>
              <wp:docPr id="4" name="Picture 4" descr="Macintosh HD:Users:georg:Dropbox:Apress:ProgrammingIoT:Source Code:Ch13:screenshots:Stor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eorg:Dropbox:Apress:ProgrammingIoT:Source Code:Ch13:screenshots:Story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4250" cy="3171738"/>
                      </a:xfrm>
                      <a:prstGeom prst="rect">
                        <a:avLst/>
                      </a:prstGeom>
                      <a:noFill/>
                      <a:ln>
                        <a:noFill/>
                      </a:ln>
                    </pic:spPr>
                  </pic:pic>
                </a:graphicData>
              </a:graphic>
            </wp:inline>
          </w:drawing>
        </w:r>
      </w:del>
      <w:ins w:id="177" w:author="georg" w:date="2015-10-19T23:14:00Z">
        <w:r w:rsidR="00564CBC">
          <w:rPr>
            <w:noProof/>
          </w:rPr>
          <w:pict w14:anchorId="6F5299F7">
            <v:shape id="_x0000_i1026" type="#_x0000_t75" style="width:449.4pt;height:331.8pt">
              <v:imagedata r:id="rId17" o:title="Storyboard"/>
            </v:shape>
          </w:pict>
        </w:r>
      </w:ins>
    </w:p>
    <w:p w14:paraId="6E54C51E" w14:textId="77777777" w:rsidR="00671321" w:rsidRPr="003B459F" w:rsidRDefault="00671321" w:rsidP="00671321">
      <w:pPr>
        <w:pStyle w:val="FigureCaption"/>
      </w:pPr>
      <w:r>
        <w:t>Figure 13-3. The storyboard</w:t>
      </w:r>
    </w:p>
    <w:p w14:paraId="6760EE07" w14:textId="67F5D364" w:rsidR="00A24703" w:rsidRDefault="00671321" w:rsidP="00061A02">
      <w:pPr>
        <w:pStyle w:val="BodyText"/>
        <w:rPr>
          <w:ins w:id="178" w:author="georg" w:date="2015-10-19T22:27:00Z"/>
        </w:rPr>
      </w:pPr>
      <w:r>
        <w:t xml:space="preserve">In </w:t>
      </w:r>
      <w:del w:id="179" w:author="georg" w:date="2015-10-19T22:27:00Z">
        <w:r w:rsidDel="00A24703">
          <w:delText xml:space="preserve">the </w:delText>
        </w:r>
      </w:del>
      <w:r>
        <w:t>Listing 13-</w:t>
      </w:r>
      <w:ins w:id="180" w:author="georg" w:date="2015-10-19T22:23:00Z">
        <w:r w:rsidR="00A24703">
          <w:t>8</w:t>
        </w:r>
      </w:ins>
      <w:del w:id="181" w:author="georg" w:date="2015-10-19T22:23:00Z">
        <w:r w:rsidDel="00F55D8E">
          <w:delText>5</w:delText>
        </w:r>
      </w:del>
      <w:r>
        <w:t xml:space="preserve"> we can see</w:t>
      </w:r>
      <w:r w:rsidR="00794F04" w:rsidRPr="00794F04">
        <w:t xml:space="preserve"> the entire ViewController.swift code that we will use to test the command sent to the </w:t>
      </w:r>
      <w:r w:rsidR="00794F04">
        <w:t xml:space="preserve">Raspberry Pi </w:t>
      </w:r>
      <w:r>
        <w:t>API</w:t>
      </w:r>
      <w:ins w:id="182" w:author="georg" w:date="2015-10-19T22:28:00Z">
        <w:r w:rsidR="00356222">
          <w:t>.</w:t>
        </w:r>
      </w:ins>
      <w:del w:id="183" w:author="georg" w:date="2015-10-19T22:28:00Z">
        <w:r w:rsidDel="00A24703">
          <w:delText>.</w:delText>
        </w:r>
      </w:del>
    </w:p>
    <w:p w14:paraId="0C986A19" w14:textId="611D21CF" w:rsidR="00A24703" w:rsidRDefault="00A24703" w:rsidP="00A24703">
      <w:pPr>
        <w:pStyle w:val="FigureCaption"/>
        <w:pPrChange w:id="184" w:author="georg" w:date="2015-10-19T22:28:00Z">
          <w:pPr>
            <w:pStyle w:val="BodyText"/>
          </w:pPr>
        </w:pPrChange>
      </w:pPr>
      <w:ins w:id="185" w:author="georg" w:date="2015-10-19T22:27:00Z">
        <w:r>
          <w:t>Listing 13-8. The code for the ViewController.swift</w:t>
        </w:r>
      </w:ins>
    </w:p>
    <w:p w14:paraId="362246E3" w14:textId="77777777" w:rsidR="00D86C99" w:rsidRDefault="00D86C99" w:rsidP="00D86C99">
      <w:pPr>
        <w:pStyle w:val="Code"/>
      </w:pPr>
      <w:r>
        <w:rPr>
          <w:color w:val="0000FF"/>
        </w:rPr>
        <w:t>import</w:t>
      </w:r>
      <w:r>
        <w:t xml:space="preserve"> UIKit</w:t>
      </w:r>
    </w:p>
    <w:p w14:paraId="5C064662" w14:textId="77777777" w:rsidR="00D86C99" w:rsidRDefault="00D86C99" w:rsidP="00D86C99">
      <w:pPr>
        <w:pStyle w:val="Code"/>
      </w:pPr>
    </w:p>
    <w:p w14:paraId="77C70839" w14:textId="77777777" w:rsidR="00D86C99" w:rsidRDefault="00D86C99" w:rsidP="00D86C99">
      <w:pPr>
        <w:pStyle w:val="Code"/>
      </w:pPr>
      <w:r>
        <w:rPr>
          <w:color w:val="0000FF"/>
        </w:rPr>
        <w:t>class</w:t>
      </w:r>
      <w:r>
        <w:t xml:space="preserve"> ViewController: </w:t>
      </w:r>
      <w:r>
        <w:rPr>
          <w:color w:val="2B839F"/>
        </w:rPr>
        <w:t>UIViewController</w:t>
      </w:r>
      <w:r>
        <w:t xml:space="preserve"> {</w:t>
      </w:r>
    </w:p>
    <w:p w14:paraId="29935EC1" w14:textId="77777777" w:rsidR="00D86C99" w:rsidRPr="00242AE9" w:rsidRDefault="00D86C99" w:rsidP="00D86C99">
      <w:pPr>
        <w:pStyle w:val="Code"/>
        <w:rPr>
          <w:lang w:val="it-IT"/>
          <w:rPrChange w:id="186" w:author="Jim Markham" w:date="2015-10-19T12:12:00Z">
            <w:rPr/>
          </w:rPrChange>
        </w:rPr>
      </w:pPr>
      <w:r>
        <w:t xml:space="preserve">    </w:t>
      </w:r>
      <w:r w:rsidRPr="00242AE9">
        <w:rPr>
          <w:color w:val="0000FF"/>
          <w:lang w:val="it-IT"/>
          <w:rPrChange w:id="187" w:author="Jim Markham" w:date="2015-10-19T12:12:00Z">
            <w:rPr>
              <w:color w:val="0000FF"/>
            </w:rPr>
          </w:rPrChange>
        </w:rPr>
        <w:t>@IBOutlet</w:t>
      </w:r>
      <w:r w:rsidRPr="00242AE9">
        <w:rPr>
          <w:lang w:val="it-IT"/>
          <w:rPrChange w:id="188" w:author="Jim Markham" w:date="2015-10-19T12:12:00Z">
            <w:rPr/>
          </w:rPrChange>
        </w:rPr>
        <w:t xml:space="preserve"> </w:t>
      </w:r>
      <w:r w:rsidRPr="00242AE9">
        <w:rPr>
          <w:color w:val="0000FF"/>
          <w:lang w:val="it-IT"/>
          <w:rPrChange w:id="189" w:author="Jim Markham" w:date="2015-10-19T12:12:00Z">
            <w:rPr>
              <w:color w:val="0000FF"/>
            </w:rPr>
          </w:rPrChange>
        </w:rPr>
        <w:t>var</w:t>
      </w:r>
      <w:r w:rsidRPr="00242AE9">
        <w:rPr>
          <w:lang w:val="it-IT"/>
          <w:rPrChange w:id="190" w:author="Jim Markham" w:date="2015-10-19T12:12:00Z">
            <w:rPr/>
          </w:rPrChange>
        </w:rPr>
        <w:t xml:space="preserve"> clearButton : </w:t>
      </w:r>
      <w:r w:rsidRPr="00242AE9">
        <w:rPr>
          <w:color w:val="2B839F"/>
          <w:lang w:val="it-IT"/>
          <w:rPrChange w:id="191" w:author="Jim Markham" w:date="2015-10-19T12:12:00Z">
            <w:rPr>
              <w:color w:val="2B839F"/>
            </w:rPr>
          </w:rPrChange>
        </w:rPr>
        <w:t>UIButton</w:t>
      </w:r>
      <w:r w:rsidRPr="00242AE9">
        <w:rPr>
          <w:lang w:val="it-IT"/>
          <w:rPrChange w:id="192" w:author="Jim Markham" w:date="2015-10-19T12:12:00Z">
            <w:rPr/>
          </w:rPrChange>
        </w:rPr>
        <w:t>!</w:t>
      </w:r>
    </w:p>
    <w:p w14:paraId="15A6E942" w14:textId="77777777" w:rsidR="00D86C99" w:rsidRPr="00242AE9" w:rsidRDefault="00D86C99" w:rsidP="00D86C99">
      <w:pPr>
        <w:pStyle w:val="Code"/>
        <w:rPr>
          <w:lang w:val="it-IT"/>
          <w:rPrChange w:id="193" w:author="Jim Markham" w:date="2015-10-19T12:12:00Z">
            <w:rPr/>
          </w:rPrChange>
        </w:rPr>
      </w:pPr>
      <w:r w:rsidRPr="00242AE9">
        <w:rPr>
          <w:lang w:val="it-IT"/>
          <w:rPrChange w:id="194" w:author="Jim Markham" w:date="2015-10-19T12:12:00Z">
            <w:rPr/>
          </w:rPrChange>
        </w:rPr>
        <w:t xml:space="preserve">    </w:t>
      </w:r>
      <w:r w:rsidRPr="00242AE9">
        <w:rPr>
          <w:color w:val="0000FF"/>
          <w:lang w:val="it-IT"/>
          <w:rPrChange w:id="195" w:author="Jim Markham" w:date="2015-10-19T12:12:00Z">
            <w:rPr>
              <w:color w:val="0000FF"/>
            </w:rPr>
          </w:rPrChange>
        </w:rPr>
        <w:t>@IBOutlet</w:t>
      </w:r>
      <w:r w:rsidRPr="00242AE9">
        <w:rPr>
          <w:lang w:val="it-IT"/>
          <w:rPrChange w:id="196" w:author="Jim Markham" w:date="2015-10-19T12:12:00Z">
            <w:rPr/>
          </w:rPrChange>
        </w:rPr>
        <w:t xml:space="preserve"> </w:t>
      </w:r>
      <w:r w:rsidRPr="00242AE9">
        <w:rPr>
          <w:color w:val="0000FF"/>
          <w:lang w:val="it-IT"/>
          <w:rPrChange w:id="197" w:author="Jim Markham" w:date="2015-10-19T12:12:00Z">
            <w:rPr>
              <w:color w:val="0000FF"/>
            </w:rPr>
          </w:rPrChange>
        </w:rPr>
        <w:t>var</w:t>
      </w:r>
      <w:r w:rsidRPr="00242AE9">
        <w:rPr>
          <w:lang w:val="it-IT"/>
          <w:rPrChange w:id="198" w:author="Jim Markham" w:date="2015-10-19T12:12:00Z">
            <w:rPr/>
          </w:rPrChange>
        </w:rPr>
        <w:t xml:space="preserve"> labelButton : </w:t>
      </w:r>
      <w:r w:rsidRPr="00242AE9">
        <w:rPr>
          <w:color w:val="2B839F"/>
          <w:lang w:val="it-IT"/>
          <w:rPrChange w:id="199" w:author="Jim Markham" w:date="2015-10-19T12:12:00Z">
            <w:rPr>
              <w:color w:val="2B839F"/>
            </w:rPr>
          </w:rPrChange>
        </w:rPr>
        <w:t>UIButton</w:t>
      </w:r>
      <w:r w:rsidRPr="00242AE9">
        <w:rPr>
          <w:lang w:val="it-IT"/>
          <w:rPrChange w:id="200" w:author="Jim Markham" w:date="2015-10-19T12:12:00Z">
            <w:rPr/>
          </w:rPrChange>
        </w:rPr>
        <w:t>!</w:t>
      </w:r>
    </w:p>
    <w:p w14:paraId="3F4F45F8" w14:textId="77777777" w:rsidR="00D86C99" w:rsidRPr="00242AE9" w:rsidRDefault="00D86C99" w:rsidP="00D86C99">
      <w:pPr>
        <w:pStyle w:val="Code"/>
        <w:rPr>
          <w:lang w:val="it-IT"/>
          <w:rPrChange w:id="201" w:author="Jim Markham" w:date="2015-10-19T12:12:00Z">
            <w:rPr/>
          </w:rPrChange>
        </w:rPr>
      </w:pPr>
      <w:r w:rsidRPr="00242AE9">
        <w:rPr>
          <w:lang w:val="it-IT"/>
          <w:rPrChange w:id="202" w:author="Jim Markham" w:date="2015-10-19T12:12:00Z">
            <w:rPr/>
          </w:rPrChange>
        </w:rPr>
        <w:t xml:space="preserve">    </w:t>
      </w:r>
      <w:r w:rsidRPr="00242AE9">
        <w:rPr>
          <w:color w:val="0000FF"/>
          <w:lang w:val="it-IT"/>
          <w:rPrChange w:id="203" w:author="Jim Markham" w:date="2015-10-19T12:12:00Z">
            <w:rPr>
              <w:color w:val="0000FF"/>
            </w:rPr>
          </w:rPrChange>
        </w:rPr>
        <w:t>@IBOutlet</w:t>
      </w:r>
      <w:r w:rsidRPr="00242AE9">
        <w:rPr>
          <w:lang w:val="it-IT"/>
          <w:rPrChange w:id="204" w:author="Jim Markham" w:date="2015-10-19T12:12:00Z">
            <w:rPr/>
          </w:rPrChange>
        </w:rPr>
        <w:t xml:space="preserve"> </w:t>
      </w:r>
      <w:r w:rsidRPr="00242AE9">
        <w:rPr>
          <w:color w:val="0000FF"/>
          <w:lang w:val="it-IT"/>
          <w:rPrChange w:id="205" w:author="Jim Markham" w:date="2015-10-19T12:12:00Z">
            <w:rPr>
              <w:color w:val="0000FF"/>
            </w:rPr>
          </w:rPrChange>
        </w:rPr>
        <w:t>var</w:t>
      </w:r>
      <w:r w:rsidRPr="00242AE9">
        <w:rPr>
          <w:lang w:val="it-IT"/>
          <w:rPrChange w:id="206" w:author="Jim Markham" w:date="2015-10-19T12:12:00Z">
            <w:rPr/>
          </w:rPrChange>
        </w:rPr>
        <w:t xml:space="preserve"> labelButton2 : </w:t>
      </w:r>
      <w:r w:rsidRPr="00242AE9">
        <w:rPr>
          <w:color w:val="2B839F"/>
          <w:lang w:val="it-IT"/>
          <w:rPrChange w:id="207" w:author="Jim Markham" w:date="2015-10-19T12:12:00Z">
            <w:rPr>
              <w:color w:val="2B839F"/>
            </w:rPr>
          </w:rPrChange>
        </w:rPr>
        <w:t>UIButton</w:t>
      </w:r>
      <w:r w:rsidRPr="00242AE9">
        <w:rPr>
          <w:lang w:val="it-IT"/>
          <w:rPrChange w:id="208" w:author="Jim Markham" w:date="2015-10-19T12:12:00Z">
            <w:rPr/>
          </w:rPrChange>
        </w:rPr>
        <w:t>!</w:t>
      </w:r>
    </w:p>
    <w:p w14:paraId="5F3C0F63" w14:textId="77777777" w:rsidR="00D86C99" w:rsidRPr="00242AE9" w:rsidRDefault="00D86C99" w:rsidP="00D86C99">
      <w:pPr>
        <w:pStyle w:val="Code"/>
        <w:rPr>
          <w:lang w:val="it-IT"/>
          <w:rPrChange w:id="209" w:author="Jim Markham" w:date="2015-10-19T12:12:00Z">
            <w:rPr/>
          </w:rPrChange>
        </w:rPr>
      </w:pPr>
      <w:r w:rsidRPr="00242AE9">
        <w:rPr>
          <w:lang w:val="it-IT"/>
          <w:rPrChange w:id="210" w:author="Jim Markham" w:date="2015-10-19T12:12:00Z">
            <w:rPr/>
          </w:rPrChange>
        </w:rPr>
        <w:t xml:space="preserve">    </w:t>
      </w:r>
      <w:r w:rsidRPr="00242AE9">
        <w:rPr>
          <w:color w:val="0000FF"/>
          <w:lang w:val="it-IT"/>
          <w:rPrChange w:id="211" w:author="Jim Markham" w:date="2015-10-19T12:12:00Z">
            <w:rPr>
              <w:color w:val="0000FF"/>
            </w:rPr>
          </w:rPrChange>
        </w:rPr>
        <w:t>@IBOutlet</w:t>
      </w:r>
      <w:r w:rsidRPr="00242AE9">
        <w:rPr>
          <w:lang w:val="it-IT"/>
          <w:rPrChange w:id="212" w:author="Jim Markham" w:date="2015-10-19T12:12:00Z">
            <w:rPr/>
          </w:rPrChange>
        </w:rPr>
        <w:t xml:space="preserve"> </w:t>
      </w:r>
      <w:r w:rsidRPr="00242AE9">
        <w:rPr>
          <w:color w:val="0000FF"/>
          <w:lang w:val="it-IT"/>
          <w:rPrChange w:id="213" w:author="Jim Markham" w:date="2015-10-19T12:12:00Z">
            <w:rPr>
              <w:color w:val="0000FF"/>
            </w:rPr>
          </w:rPrChange>
        </w:rPr>
        <w:t>var</w:t>
      </w:r>
      <w:r w:rsidRPr="00242AE9">
        <w:rPr>
          <w:lang w:val="it-IT"/>
          <w:rPrChange w:id="214" w:author="Jim Markham" w:date="2015-10-19T12:12:00Z">
            <w:rPr/>
          </w:rPrChange>
        </w:rPr>
        <w:t xml:space="preserve"> textArea : </w:t>
      </w:r>
      <w:r w:rsidRPr="00242AE9">
        <w:rPr>
          <w:color w:val="2B839F"/>
          <w:lang w:val="it-IT"/>
          <w:rPrChange w:id="215" w:author="Jim Markham" w:date="2015-10-19T12:12:00Z">
            <w:rPr>
              <w:color w:val="2B839F"/>
            </w:rPr>
          </w:rPrChange>
        </w:rPr>
        <w:t>UITextView</w:t>
      </w:r>
      <w:r w:rsidRPr="00242AE9">
        <w:rPr>
          <w:lang w:val="it-IT"/>
          <w:rPrChange w:id="216" w:author="Jim Markham" w:date="2015-10-19T12:12:00Z">
            <w:rPr/>
          </w:rPrChange>
        </w:rPr>
        <w:t>!</w:t>
      </w:r>
    </w:p>
    <w:p w14:paraId="1E273012" w14:textId="77777777" w:rsidR="00D86C99" w:rsidRPr="00242AE9" w:rsidRDefault="00D86C99" w:rsidP="00D86C99">
      <w:pPr>
        <w:pStyle w:val="Code"/>
        <w:rPr>
          <w:lang w:val="it-IT"/>
          <w:rPrChange w:id="217" w:author="Jim Markham" w:date="2015-10-19T12:12:00Z">
            <w:rPr/>
          </w:rPrChange>
        </w:rPr>
      </w:pPr>
      <w:r w:rsidRPr="00242AE9">
        <w:rPr>
          <w:lang w:val="it-IT"/>
          <w:rPrChange w:id="218" w:author="Jim Markham" w:date="2015-10-19T12:12:00Z">
            <w:rPr/>
          </w:rPrChange>
        </w:rPr>
        <w:t xml:space="preserve">    </w:t>
      </w:r>
      <w:r w:rsidRPr="00242AE9">
        <w:rPr>
          <w:color w:val="0000FF"/>
          <w:lang w:val="it-IT"/>
          <w:rPrChange w:id="219" w:author="Jim Markham" w:date="2015-10-19T12:12:00Z">
            <w:rPr>
              <w:color w:val="0000FF"/>
            </w:rPr>
          </w:rPrChange>
        </w:rPr>
        <w:t>var</w:t>
      </w:r>
      <w:r w:rsidRPr="00242AE9">
        <w:rPr>
          <w:lang w:val="it-IT"/>
          <w:rPrChange w:id="220" w:author="Jim Markham" w:date="2015-10-19T12:12:00Z">
            <w:rPr/>
          </w:rPrChange>
        </w:rPr>
        <w:t xml:space="preserve"> api: </w:t>
      </w:r>
      <w:r w:rsidRPr="00242AE9">
        <w:rPr>
          <w:color w:val="2B839F"/>
          <w:lang w:val="it-IT"/>
          <w:rPrChange w:id="221" w:author="Jim Markham" w:date="2015-10-19T12:12:00Z">
            <w:rPr>
              <w:color w:val="2B839F"/>
            </w:rPr>
          </w:rPrChange>
        </w:rPr>
        <w:t>APIClient</w:t>
      </w:r>
      <w:r w:rsidRPr="00242AE9">
        <w:rPr>
          <w:lang w:val="it-IT"/>
          <w:rPrChange w:id="222" w:author="Jim Markham" w:date="2015-10-19T12:12:00Z">
            <w:rPr/>
          </w:rPrChange>
        </w:rPr>
        <w:t>!</w:t>
      </w:r>
    </w:p>
    <w:p w14:paraId="606BD39E" w14:textId="77777777" w:rsidR="00D86C99" w:rsidRDefault="00D86C99" w:rsidP="00D86C99">
      <w:pPr>
        <w:pStyle w:val="Code"/>
      </w:pPr>
      <w:r w:rsidRPr="00242AE9">
        <w:rPr>
          <w:lang w:val="it-IT"/>
          <w:rPrChange w:id="223" w:author="Jim Markham" w:date="2015-10-19T12:12:00Z">
            <w:rPr/>
          </w:rPrChange>
        </w:rPr>
        <w:t xml:space="preserve">    </w:t>
      </w:r>
      <w:r>
        <w:rPr>
          <w:color w:val="0000FF"/>
        </w:rPr>
        <w:t>var</w:t>
      </w:r>
      <w:r>
        <w:t xml:space="preserve"> logger: </w:t>
      </w:r>
      <w:r>
        <w:rPr>
          <w:color w:val="2B839F"/>
        </w:rPr>
        <w:t>UILogger</w:t>
      </w:r>
      <w:r>
        <w:t>!</w:t>
      </w:r>
    </w:p>
    <w:p w14:paraId="23A22D44" w14:textId="77777777" w:rsidR="00D86C99" w:rsidRDefault="00D86C99" w:rsidP="00D86C99">
      <w:pPr>
        <w:pStyle w:val="Code"/>
      </w:pPr>
      <w:r>
        <w:t xml:space="preserve">    </w:t>
      </w:r>
    </w:p>
    <w:p w14:paraId="1FAF4D84" w14:textId="77777777" w:rsidR="00D86C99" w:rsidRDefault="00D86C99" w:rsidP="00D86C99">
      <w:pPr>
        <w:pStyle w:val="Code"/>
      </w:pPr>
      <w:r>
        <w:t xml:space="preserve">    </w:t>
      </w:r>
      <w:r>
        <w:rPr>
          <w:color w:val="0000FF"/>
        </w:rPr>
        <w:t>required</w:t>
      </w:r>
      <w:r>
        <w:t xml:space="preserve"> </w:t>
      </w:r>
      <w:r>
        <w:rPr>
          <w:color w:val="0000FF"/>
        </w:rPr>
        <w:t>init</w:t>
      </w:r>
      <w:r>
        <w:t xml:space="preserve">?(coder aDecoder: </w:t>
      </w:r>
      <w:r>
        <w:rPr>
          <w:color w:val="2B839F"/>
        </w:rPr>
        <w:t>NSCoder</w:t>
      </w:r>
      <w:r>
        <w:t>) {</w:t>
      </w:r>
    </w:p>
    <w:p w14:paraId="233D8331" w14:textId="77777777" w:rsidR="00D86C99" w:rsidRDefault="00D86C99" w:rsidP="00D86C99">
      <w:pPr>
        <w:pStyle w:val="Code"/>
      </w:pPr>
      <w:r>
        <w:lastRenderedPageBreak/>
        <w:t xml:space="preserve">        </w:t>
      </w:r>
      <w:r>
        <w:rPr>
          <w:color w:val="0000FF"/>
        </w:rPr>
        <w:t>super</w:t>
      </w:r>
      <w:r>
        <w:t>.</w:t>
      </w:r>
      <w:r>
        <w:rPr>
          <w:color w:val="0000FF"/>
        </w:rPr>
        <w:t>init</w:t>
      </w:r>
      <w:r>
        <w:t>(coder: aDecoder)</w:t>
      </w:r>
    </w:p>
    <w:p w14:paraId="09DEB829" w14:textId="77777777" w:rsidR="00D86C99" w:rsidRDefault="00D86C99" w:rsidP="00D86C99">
      <w:pPr>
        <w:pStyle w:val="Code"/>
      </w:pPr>
      <w:r>
        <w:t xml:space="preserve">    }</w:t>
      </w:r>
    </w:p>
    <w:p w14:paraId="404BA9B4" w14:textId="77777777" w:rsidR="00D86C99" w:rsidRDefault="00D86C99" w:rsidP="00D86C99">
      <w:pPr>
        <w:pStyle w:val="Code"/>
      </w:pPr>
      <w:r>
        <w:t xml:space="preserve">    </w:t>
      </w:r>
    </w:p>
    <w:p w14:paraId="31BA29B2" w14:textId="77777777" w:rsidR="00D86C99" w:rsidRDefault="00D86C99" w:rsidP="00D86C99">
      <w:pPr>
        <w:pStyle w:val="Code"/>
      </w:pPr>
      <w:r>
        <w:t xml:space="preserve">    </w:t>
      </w:r>
      <w:r>
        <w:rPr>
          <w:color w:val="0000FF"/>
        </w:rPr>
        <w:t>override</w:t>
      </w:r>
      <w:r>
        <w:t xml:space="preserve"> </w:t>
      </w:r>
      <w:r>
        <w:rPr>
          <w:color w:val="0000FF"/>
        </w:rPr>
        <w:t>func</w:t>
      </w:r>
      <w:r>
        <w:t xml:space="preserve"> viewDidLoad() {</w:t>
      </w:r>
    </w:p>
    <w:p w14:paraId="4DDE5A32" w14:textId="77777777" w:rsidR="00D86C99" w:rsidRDefault="00D86C99" w:rsidP="00D86C99">
      <w:pPr>
        <w:pStyle w:val="Code"/>
      </w:pPr>
      <w:r>
        <w:t xml:space="preserve">        </w:t>
      </w:r>
      <w:r>
        <w:rPr>
          <w:color w:val="0000FF"/>
        </w:rPr>
        <w:t>super</w:t>
      </w:r>
      <w:r>
        <w:t>.</w:t>
      </w:r>
      <w:r>
        <w:rPr>
          <w:color w:val="2B839F"/>
        </w:rPr>
        <w:t>viewDidLoad</w:t>
      </w:r>
      <w:r>
        <w:t>()</w:t>
      </w:r>
    </w:p>
    <w:p w14:paraId="66370368" w14:textId="77777777" w:rsidR="00D86C99" w:rsidRDefault="00D86C99" w:rsidP="00D86C99">
      <w:pPr>
        <w:pStyle w:val="Code"/>
        <w:rPr>
          <w:color w:val="008000"/>
        </w:rPr>
      </w:pPr>
      <w:r>
        <w:t xml:space="preserve">        </w:t>
      </w:r>
      <w:r>
        <w:rPr>
          <w:color w:val="008000"/>
        </w:rPr>
        <w:t>// Do any additional setup after loading the view, typically from a nib.</w:t>
      </w:r>
    </w:p>
    <w:p w14:paraId="678AA56A" w14:textId="77777777" w:rsidR="00D86C99" w:rsidRDefault="00D86C99" w:rsidP="00D86C99">
      <w:pPr>
        <w:pStyle w:val="Code"/>
      </w:pPr>
      <w:r>
        <w:t xml:space="preserve">        </w:t>
      </w:r>
      <w:r>
        <w:rPr>
          <w:color w:val="2B839F"/>
        </w:rPr>
        <w:t>api</w:t>
      </w:r>
      <w:r>
        <w:t xml:space="preserve"> = </w:t>
      </w:r>
      <w:r>
        <w:rPr>
          <w:color w:val="2B839F"/>
        </w:rPr>
        <w:t>APIClient</w:t>
      </w:r>
      <w:r>
        <w:t xml:space="preserve">(parent: </w:t>
      </w:r>
      <w:r>
        <w:rPr>
          <w:color w:val="0000FF"/>
        </w:rPr>
        <w:t>self</w:t>
      </w:r>
      <w:r>
        <w:t>)</w:t>
      </w:r>
    </w:p>
    <w:p w14:paraId="4CF8BE48" w14:textId="77777777" w:rsidR="00D86C99" w:rsidRDefault="00D86C99" w:rsidP="00D86C99">
      <w:pPr>
        <w:pStyle w:val="Code"/>
      </w:pPr>
      <w:r>
        <w:t xml:space="preserve">        </w:t>
      </w:r>
      <w:r>
        <w:rPr>
          <w:color w:val="2B839F"/>
        </w:rPr>
        <w:t>logger</w:t>
      </w:r>
      <w:r>
        <w:t xml:space="preserve"> = </w:t>
      </w:r>
      <w:r>
        <w:rPr>
          <w:color w:val="2B839F"/>
        </w:rPr>
        <w:t>UILogger</w:t>
      </w:r>
      <w:r>
        <w:t xml:space="preserve">(out: </w:t>
      </w:r>
      <w:r>
        <w:rPr>
          <w:color w:val="2B839F"/>
        </w:rPr>
        <w:t>textArea</w:t>
      </w:r>
      <w:r>
        <w:t>)</w:t>
      </w:r>
    </w:p>
    <w:p w14:paraId="7DA8A3C6" w14:textId="77777777" w:rsidR="00D86C99" w:rsidRDefault="00D86C99" w:rsidP="00D86C99">
      <w:pPr>
        <w:pStyle w:val="Code"/>
      </w:pPr>
      <w:r>
        <w:t xml:space="preserve">    }</w:t>
      </w:r>
    </w:p>
    <w:p w14:paraId="499FD80B" w14:textId="77777777" w:rsidR="00D86C99" w:rsidRDefault="00D86C99" w:rsidP="00D86C99">
      <w:pPr>
        <w:pStyle w:val="Code"/>
      </w:pPr>
      <w:r>
        <w:t xml:space="preserve">    </w:t>
      </w:r>
    </w:p>
    <w:p w14:paraId="142FF43E" w14:textId="77777777" w:rsidR="00D86C99" w:rsidRDefault="00D86C99" w:rsidP="00D86C99">
      <w:pPr>
        <w:pStyle w:val="Code"/>
      </w:pPr>
      <w:r>
        <w:t xml:space="preserve">    </w:t>
      </w:r>
      <w:r>
        <w:rPr>
          <w:color w:val="0000FF"/>
        </w:rPr>
        <w:t>override</w:t>
      </w:r>
      <w:r>
        <w:t xml:space="preserve"> </w:t>
      </w:r>
      <w:r>
        <w:rPr>
          <w:color w:val="0000FF"/>
        </w:rPr>
        <w:t>func</w:t>
      </w:r>
      <w:r>
        <w:t xml:space="preserve"> didReceiveMemoryWarning() {</w:t>
      </w:r>
    </w:p>
    <w:p w14:paraId="0EB9A4A0" w14:textId="77777777" w:rsidR="00D86C99" w:rsidRDefault="00D86C99" w:rsidP="00D86C99">
      <w:pPr>
        <w:pStyle w:val="Code"/>
      </w:pPr>
      <w:r>
        <w:t xml:space="preserve">        </w:t>
      </w:r>
      <w:r>
        <w:rPr>
          <w:color w:val="0000FF"/>
        </w:rPr>
        <w:t>super</w:t>
      </w:r>
      <w:r>
        <w:t>.</w:t>
      </w:r>
      <w:r>
        <w:rPr>
          <w:color w:val="2B839F"/>
        </w:rPr>
        <w:t>didReceiveMemoryWarning</w:t>
      </w:r>
      <w:r>
        <w:t>()</w:t>
      </w:r>
    </w:p>
    <w:p w14:paraId="02ED4726" w14:textId="77777777" w:rsidR="00D86C99" w:rsidRDefault="00D86C99" w:rsidP="00D86C99">
      <w:pPr>
        <w:pStyle w:val="Code"/>
        <w:rPr>
          <w:color w:val="008000"/>
        </w:rPr>
      </w:pPr>
      <w:r>
        <w:t xml:space="preserve">        </w:t>
      </w:r>
      <w:r>
        <w:rPr>
          <w:color w:val="008000"/>
        </w:rPr>
        <w:t>// Dispose of any resources that can be recreated.</w:t>
      </w:r>
    </w:p>
    <w:p w14:paraId="63CF390C" w14:textId="77777777" w:rsidR="00D86C99" w:rsidRDefault="00D86C99" w:rsidP="00D86C99">
      <w:pPr>
        <w:pStyle w:val="Code"/>
      </w:pPr>
      <w:r>
        <w:t xml:space="preserve">    }</w:t>
      </w:r>
    </w:p>
    <w:p w14:paraId="1FCC5CB4" w14:textId="77777777" w:rsidR="00D86C99" w:rsidRDefault="00D86C99" w:rsidP="00D86C99">
      <w:pPr>
        <w:pStyle w:val="Code"/>
      </w:pPr>
      <w:r>
        <w:t xml:space="preserve">    </w:t>
      </w:r>
      <w:r>
        <w:rPr>
          <w:color w:val="0000FF"/>
        </w:rPr>
        <w:t>@IBAction</w:t>
      </w:r>
      <w:r>
        <w:t xml:space="preserve"> </w:t>
      </w:r>
      <w:r>
        <w:rPr>
          <w:color w:val="0000FF"/>
        </w:rPr>
        <w:t>func</w:t>
      </w:r>
      <w:r>
        <w:t xml:space="preserve"> unclickButton() {</w:t>
      </w:r>
    </w:p>
    <w:p w14:paraId="7E0D199D" w14:textId="77777777" w:rsidR="00D86C99" w:rsidRDefault="00D86C99" w:rsidP="00D86C99">
      <w:pPr>
        <w:pStyle w:val="Code"/>
      </w:pPr>
      <w:r>
        <w:t xml:space="preserve">        </w:t>
      </w:r>
      <w:r>
        <w:rPr>
          <w:color w:val="2B839F"/>
        </w:rPr>
        <w:t>labelButton</w:t>
      </w:r>
      <w:r>
        <w:t>.</w:t>
      </w:r>
      <w:r>
        <w:rPr>
          <w:color w:val="2B839F"/>
        </w:rPr>
        <w:t>setTitle</w:t>
      </w:r>
      <w:r>
        <w:t>(</w:t>
      </w:r>
      <w:r>
        <w:rPr>
          <w:color w:val="A31515"/>
        </w:rPr>
        <w:t>"Blink All Lights"</w:t>
      </w:r>
      <w:r>
        <w:t xml:space="preserve">, forState: </w:t>
      </w:r>
      <w:r>
        <w:rPr>
          <w:color w:val="2B839F"/>
        </w:rPr>
        <w:t>UIControlState</w:t>
      </w:r>
      <w:r>
        <w:t>.Normal)</w:t>
      </w:r>
    </w:p>
    <w:p w14:paraId="579C8D07" w14:textId="77777777" w:rsidR="00D86C99" w:rsidRDefault="00D86C99" w:rsidP="00D86C99">
      <w:pPr>
        <w:pStyle w:val="Code"/>
      </w:pPr>
      <w:r>
        <w:t xml:space="preserve">    }</w:t>
      </w:r>
    </w:p>
    <w:p w14:paraId="2BDB1C16" w14:textId="77777777" w:rsidR="00D86C99" w:rsidRDefault="00D86C99" w:rsidP="00D86C99">
      <w:pPr>
        <w:pStyle w:val="Code"/>
      </w:pPr>
      <w:r>
        <w:t xml:space="preserve">    </w:t>
      </w:r>
      <w:r>
        <w:rPr>
          <w:color w:val="0000FF"/>
        </w:rPr>
        <w:t>@IBAction</w:t>
      </w:r>
      <w:r>
        <w:t xml:space="preserve"> </w:t>
      </w:r>
      <w:r>
        <w:rPr>
          <w:color w:val="0000FF"/>
        </w:rPr>
        <w:t>func</w:t>
      </w:r>
      <w:r>
        <w:t xml:space="preserve"> unclickButton2() {</w:t>
      </w:r>
    </w:p>
    <w:p w14:paraId="0FD149F8" w14:textId="77777777" w:rsidR="00D86C99" w:rsidRDefault="00D86C99" w:rsidP="00D86C99">
      <w:pPr>
        <w:pStyle w:val="Code"/>
      </w:pPr>
      <w:r>
        <w:t xml:space="preserve">        </w:t>
      </w:r>
      <w:r>
        <w:rPr>
          <w:color w:val="2B839F"/>
        </w:rPr>
        <w:t>labelButton2</w:t>
      </w:r>
      <w:r>
        <w:t>.</w:t>
      </w:r>
      <w:r>
        <w:rPr>
          <w:color w:val="2B839F"/>
        </w:rPr>
        <w:t>setTitle</w:t>
      </w:r>
      <w:r>
        <w:t>(</w:t>
      </w:r>
      <w:r>
        <w:rPr>
          <w:color w:val="A31515"/>
        </w:rPr>
        <w:t>"Blink Red Light"</w:t>
      </w:r>
      <w:r>
        <w:t xml:space="preserve">, forState: </w:t>
      </w:r>
      <w:r>
        <w:rPr>
          <w:color w:val="2B839F"/>
        </w:rPr>
        <w:t>UIControlState</w:t>
      </w:r>
      <w:r>
        <w:t>.Normal)</w:t>
      </w:r>
    </w:p>
    <w:p w14:paraId="6B0F57A1" w14:textId="77777777" w:rsidR="00D86C99" w:rsidRDefault="00D86C99" w:rsidP="00D86C99">
      <w:pPr>
        <w:pStyle w:val="Code"/>
      </w:pPr>
      <w:r>
        <w:t xml:space="preserve">    }</w:t>
      </w:r>
    </w:p>
    <w:p w14:paraId="46A19F98" w14:textId="77777777" w:rsidR="00D86C99" w:rsidRDefault="00D86C99" w:rsidP="00D86C99">
      <w:pPr>
        <w:pStyle w:val="Code"/>
      </w:pPr>
      <w:r>
        <w:t xml:space="preserve">    </w:t>
      </w:r>
      <w:r>
        <w:rPr>
          <w:color w:val="0000FF"/>
        </w:rPr>
        <w:t>@IBAction</w:t>
      </w:r>
      <w:r>
        <w:t xml:space="preserve"> </w:t>
      </w:r>
      <w:r>
        <w:rPr>
          <w:color w:val="0000FF"/>
        </w:rPr>
        <w:t>func</w:t>
      </w:r>
      <w:r>
        <w:t xml:space="preserve"> clickButton() {</w:t>
      </w:r>
    </w:p>
    <w:p w14:paraId="41745778" w14:textId="77777777" w:rsidR="00D86C99" w:rsidRDefault="00D86C99" w:rsidP="00D86C99">
      <w:pPr>
        <w:pStyle w:val="Code"/>
      </w:pPr>
      <w:r>
        <w:t xml:space="preserve">        </w:t>
      </w:r>
      <w:r>
        <w:rPr>
          <w:color w:val="2B839F"/>
        </w:rPr>
        <w:t>logger</w:t>
      </w:r>
      <w:r>
        <w:t>.</w:t>
      </w:r>
      <w:r>
        <w:rPr>
          <w:color w:val="2B839F"/>
        </w:rPr>
        <w:t>logEvent</w:t>
      </w:r>
      <w:r>
        <w:t>(</w:t>
      </w:r>
      <w:r>
        <w:rPr>
          <w:color w:val="A31515"/>
        </w:rPr>
        <w:t>"=== Blink All Lights ==="</w:t>
      </w:r>
      <w:r>
        <w:t>)</w:t>
      </w:r>
    </w:p>
    <w:p w14:paraId="274C7ADA" w14:textId="77777777" w:rsidR="00D86C99" w:rsidRDefault="00D86C99" w:rsidP="00D86C99">
      <w:pPr>
        <w:pStyle w:val="Code"/>
      </w:pPr>
      <w:r>
        <w:t xml:space="preserve">        </w:t>
      </w:r>
      <w:r>
        <w:rPr>
          <w:color w:val="2B839F"/>
        </w:rPr>
        <w:t>api</w:t>
      </w:r>
      <w:r>
        <w:t>.</w:t>
      </w:r>
      <w:r>
        <w:rPr>
          <w:color w:val="2B839F"/>
        </w:rPr>
        <w:t>blinkAllLights</w:t>
      </w:r>
      <w:r>
        <w:t>()</w:t>
      </w:r>
    </w:p>
    <w:p w14:paraId="3C11B205" w14:textId="77777777" w:rsidR="00D86C99" w:rsidRDefault="00D86C99" w:rsidP="00D86C99">
      <w:pPr>
        <w:pStyle w:val="Code"/>
      </w:pPr>
      <w:r>
        <w:t xml:space="preserve">        </w:t>
      </w:r>
      <w:r>
        <w:rPr>
          <w:color w:val="2B839F"/>
        </w:rPr>
        <w:t>labelButton</w:t>
      </w:r>
      <w:r>
        <w:t>.</w:t>
      </w:r>
      <w:r>
        <w:rPr>
          <w:color w:val="2B839F"/>
        </w:rPr>
        <w:t>setTitle</w:t>
      </w:r>
      <w:r>
        <w:t>(</w:t>
      </w:r>
      <w:r>
        <w:rPr>
          <w:color w:val="A31515"/>
        </w:rPr>
        <w:t>"Request Sent"</w:t>
      </w:r>
      <w:r>
        <w:t xml:space="preserve">, forState: </w:t>
      </w:r>
      <w:r>
        <w:rPr>
          <w:color w:val="2B839F"/>
        </w:rPr>
        <w:t>UIControlState</w:t>
      </w:r>
      <w:r>
        <w:t>.Normal)</w:t>
      </w:r>
    </w:p>
    <w:p w14:paraId="0DE745D5" w14:textId="77777777" w:rsidR="00D86C99" w:rsidRDefault="00D86C99" w:rsidP="00D86C99">
      <w:pPr>
        <w:pStyle w:val="Code"/>
      </w:pPr>
      <w:r>
        <w:t xml:space="preserve">    }</w:t>
      </w:r>
    </w:p>
    <w:p w14:paraId="7C6EB1F3" w14:textId="77777777" w:rsidR="00D86C99" w:rsidRDefault="00D86C99" w:rsidP="00D86C99">
      <w:pPr>
        <w:pStyle w:val="Code"/>
      </w:pPr>
      <w:r>
        <w:t xml:space="preserve">    </w:t>
      </w:r>
      <w:r>
        <w:rPr>
          <w:color w:val="0000FF"/>
        </w:rPr>
        <w:t>@IBAction</w:t>
      </w:r>
      <w:r>
        <w:t xml:space="preserve"> </w:t>
      </w:r>
      <w:r>
        <w:rPr>
          <w:color w:val="0000FF"/>
        </w:rPr>
        <w:t>func</w:t>
      </w:r>
      <w:r>
        <w:t xml:space="preserve"> clickButton2() {</w:t>
      </w:r>
    </w:p>
    <w:p w14:paraId="3DADB29C" w14:textId="77777777" w:rsidR="00D86C99" w:rsidRDefault="00D86C99" w:rsidP="00D86C99">
      <w:pPr>
        <w:pStyle w:val="Code"/>
      </w:pPr>
      <w:r>
        <w:t xml:space="preserve">        </w:t>
      </w:r>
      <w:r>
        <w:rPr>
          <w:color w:val="2B839F"/>
        </w:rPr>
        <w:t>logger</w:t>
      </w:r>
      <w:r>
        <w:t>.</w:t>
      </w:r>
      <w:r>
        <w:rPr>
          <w:color w:val="2B839F"/>
        </w:rPr>
        <w:t>logEvent</w:t>
      </w:r>
      <w:r>
        <w:t>(</w:t>
      </w:r>
      <w:r>
        <w:rPr>
          <w:color w:val="A31515"/>
        </w:rPr>
        <w:t>"=== Blink Red Light ==="</w:t>
      </w:r>
      <w:r>
        <w:t>)</w:t>
      </w:r>
    </w:p>
    <w:p w14:paraId="4BA9E3E9" w14:textId="77777777" w:rsidR="00D86C99" w:rsidRDefault="00D86C99" w:rsidP="00D86C99">
      <w:pPr>
        <w:pStyle w:val="Code"/>
      </w:pPr>
      <w:r>
        <w:t xml:space="preserve">        </w:t>
      </w:r>
      <w:r>
        <w:rPr>
          <w:color w:val="2B839F"/>
        </w:rPr>
        <w:t>api</w:t>
      </w:r>
      <w:r>
        <w:t>.</w:t>
      </w:r>
      <w:r>
        <w:rPr>
          <w:color w:val="2B839F"/>
        </w:rPr>
        <w:t>blinkLight</w:t>
      </w:r>
      <w:r>
        <w:t>(</w:t>
      </w:r>
      <w:r>
        <w:rPr>
          <w:color w:val="A31515"/>
        </w:rPr>
        <w:t>"red"</w:t>
      </w:r>
      <w:r>
        <w:t>)</w:t>
      </w:r>
    </w:p>
    <w:p w14:paraId="4F99484C" w14:textId="77777777" w:rsidR="00D86C99" w:rsidRDefault="00D86C99" w:rsidP="00D86C99">
      <w:pPr>
        <w:pStyle w:val="Code"/>
      </w:pPr>
      <w:r>
        <w:t xml:space="preserve">        </w:t>
      </w:r>
      <w:r>
        <w:rPr>
          <w:color w:val="2B839F"/>
        </w:rPr>
        <w:t>labelButton2</w:t>
      </w:r>
      <w:r>
        <w:t>.</w:t>
      </w:r>
      <w:r>
        <w:rPr>
          <w:color w:val="2B839F"/>
        </w:rPr>
        <w:t>setTitle</w:t>
      </w:r>
      <w:r>
        <w:t>(</w:t>
      </w:r>
      <w:r>
        <w:rPr>
          <w:color w:val="A31515"/>
        </w:rPr>
        <w:t>"Request Sent"</w:t>
      </w:r>
      <w:r>
        <w:t xml:space="preserve">, forState: </w:t>
      </w:r>
      <w:r>
        <w:rPr>
          <w:color w:val="2B839F"/>
        </w:rPr>
        <w:t>UIControlState</w:t>
      </w:r>
      <w:r>
        <w:t>.Normal)</w:t>
      </w:r>
    </w:p>
    <w:p w14:paraId="46775F9B" w14:textId="77777777" w:rsidR="00D86C99" w:rsidRDefault="00D86C99" w:rsidP="00D86C99">
      <w:pPr>
        <w:pStyle w:val="Code"/>
      </w:pPr>
      <w:r>
        <w:t xml:space="preserve">    }</w:t>
      </w:r>
    </w:p>
    <w:p w14:paraId="6C9B8889" w14:textId="77777777" w:rsidR="00D86C99" w:rsidRDefault="00D86C99" w:rsidP="00D86C99">
      <w:pPr>
        <w:pStyle w:val="Code"/>
      </w:pPr>
      <w:r>
        <w:t xml:space="preserve">    </w:t>
      </w:r>
      <w:r>
        <w:rPr>
          <w:color w:val="0000FF"/>
        </w:rPr>
        <w:t>@IBAction</w:t>
      </w:r>
      <w:r>
        <w:t xml:space="preserve"> </w:t>
      </w:r>
      <w:r>
        <w:rPr>
          <w:color w:val="0000FF"/>
        </w:rPr>
        <w:t>func</w:t>
      </w:r>
      <w:r>
        <w:t xml:space="preserve"> clickClearButton() {</w:t>
      </w:r>
    </w:p>
    <w:p w14:paraId="25D1D7B2" w14:textId="77777777" w:rsidR="00D86C99" w:rsidRDefault="00D86C99" w:rsidP="00D86C99">
      <w:pPr>
        <w:pStyle w:val="Code"/>
      </w:pPr>
      <w:r>
        <w:t xml:space="preserve">        </w:t>
      </w:r>
      <w:r>
        <w:rPr>
          <w:color w:val="2B839F"/>
        </w:rPr>
        <w:t>logger</w:t>
      </w:r>
      <w:r>
        <w:t>.</w:t>
      </w:r>
      <w:r>
        <w:rPr>
          <w:color w:val="2B839F"/>
        </w:rPr>
        <w:t>set</w:t>
      </w:r>
      <w:r>
        <w:t>()</w:t>
      </w:r>
    </w:p>
    <w:p w14:paraId="7E4C9F1A" w14:textId="77777777" w:rsidR="00D86C99" w:rsidRDefault="00D86C99" w:rsidP="00D86C99">
      <w:pPr>
        <w:pStyle w:val="Code"/>
      </w:pPr>
      <w:r>
        <w:t xml:space="preserve">    }</w:t>
      </w:r>
    </w:p>
    <w:p w14:paraId="5C80A7AC" w14:textId="77777777" w:rsidR="004714B2" w:rsidDel="00A24703" w:rsidRDefault="00D86C99" w:rsidP="00D86C99">
      <w:pPr>
        <w:pStyle w:val="Code"/>
        <w:rPr>
          <w:del w:id="224" w:author="georg" w:date="2015-10-19T22:29:00Z"/>
        </w:rPr>
      </w:pPr>
      <w:r>
        <w:t>}</w:t>
      </w:r>
    </w:p>
    <w:p w14:paraId="765A2AAC" w14:textId="77777777" w:rsidR="00A24703" w:rsidRDefault="00A24703" w:rsidP="00A24703">
      <w:pPr>
        <w:pStyle w:val="Code"/>
        <w:rPr>
          <w:ins w:id="225" w:author="georg" w:date="2015-10-19T22:28:00Z"/>
        </w:rPr>
        <w:pPrChange w:id="226" w:author="georg" w:date="2015-10-19T22:29:00Z">
          <w:pPr>
            <w:pStyle w:val="Heading2"/>
          </w:pPr>
        </w:pPrChange>
      </w:pPr>
    </w:p>
    <w:p w14:paraId="08BF3BC3" w14:textId="77777777" w:rsidR="00A24703" w:rsidRDefault="00A24703" w:rsidP="004714B2">
      <w:pPr>
        <w:pStyle w:val="Heading2"/>
        <w:rPr>
          <w:ins w:id="227" w:author="georg" w:date="2015-10-19T22:29:00Z"/>
        </w:rPr>
      </w:pPr>
    </w:p>
    <w:p w14:paraId="4EAD5BCF" w14:textId="4B9A37C4" w:rsidR="004714B2" w:rsidDel="00A24703" w:rsidRDefault="00671321" w:rsidP="00671321">
      <w:pPr>
        <w:pStyle w:val="FigureCaption"/>
        <w:rPr>
          <w:del w:id="228" w:author="georg" w:date="2015-10-19T22:28:00Z"/>
        </w:rPr>
      </w:pPr>
      <w:commentRangeStart w:id="229"/>
      <w:del w:id="230" w:author="georg" w:date="2015-10-19T22:28:00Z">
        <w:r w:rsidDel="00A24703">
          <w:delText>Listing 13.5. The ViewController.swift</w:delText>
        </w:r>
        <w:commentRangeEnd w:id="229"/>
        <w:r w:rsidR="00E77964" w:rsidDel="00A24703">
          <w:rPr>
            <w:rFonts w:asciiTheme="minorHAnsi" w:hAnsiTheme="minorHAnsi"/>
            <w:i w:val="0"/>
            <w:sz w:val="22"/>
          </w:rPr>
          <w:commentReference w:id="229"/>
        </w:r>
      </w:del>
    </w:p>
    <w:p w14:paraId="6BA7E45F" w14:textId="77777777" w:rsidR="004714B2" w:rsidRPr="004714B2" w:rsidRDefault="004714B2" w:rsidP="004714B2">
      <w:pPr>
        <w:pStyle w:val="Heading2"/>
      </w:pPr>
      <w:r w:rsidRPr="004714B2">
        <w:t>The logger library</w:t>
      </w:r>
    </w:p>
    <w:p w14:paraId="22F0F7FD" w14:textId="77777777" w:rsidR="004714B2" w:rsidRDefault="004714B2" w:rsidP="004714B2">
      <w:pPr>
        <w:pStyle w:val="BodyText"/>
      </w:pPr>
      <w:r w:rsidRPr="004714B2">
        <w:t>The logger library was assigned a variable in the View Controller that will keep an instance of the logger around with the proper target assigned - in our case we use a text area field for the activity logging.</w:t>
      </w:r>
    </w:p>
    <w:p w14:paraId="116678E8" w14:textId="40BD6C8C" w:rsidR="00D86C99" w:rsidRDefault="00A24703" w:rsidP="004714B2">
      <w:pPr>
        <w:pStyle w:val="BodyText"/>
        <w:rPr>
          <w:ins w:id="231" w:author="georg" w:date="2015-10-19T22:28:00Z"/>
        </w:rPr>
      </w:pPr>
      <w:ins w:id="232" w:author="georg" w:date="2015-10-19T22:30:00Z">
        <w:r>
          <w:t xml:space="preserve">When the main thread updates an UI element, there is no need for special treatment. </w:t>
        </w:r>
      </w:ins>
      <w:ins w:id="233" w:author="georg" w:date="2015-10-19T22:33:00Z">
        <w:r>
          <w:t>However, s</w:t>
        </w:r>
      </w:ins>
      <w:ins w:id="234" w:author="georg" w:date="2015-10-19T22:30:00Z">
        <w:r>
          <w:t xml:space="preserve">ince </w:t>
        </w:r>
      </w:ins>
      <w:ins w:id="235" w:author="georg" w:date="2015-10-19T22:33:00Z">
        <w:r>
          <w:t xml:space="preserve">the calls that write to this log are running in a child thread, </w:t>
        </w:r>
      </w:ins>
      <w:ins w:id="236" w:author="georg" w:date="2015-10-19T22:34:00Z">
        <w:r>
          <w:t xml:space="preserve">we make sure that </w:t>
        </w:r>
      </w:ins>
      <w:del w:id="237" w:author="georg" w:date="2015-10-19T22:32:00Z">
        <w:r w:rsidR="00D86C99" w:rsidDel="00A24703">
          <w:delText xml:space="preserve">Any </w:delText>
        </w:r>
      </w:del>
      <w:del w:id="238" w:author="georg" w:date="2015-10-19T22:34:00Z">
        <w:r w:rsidR="00D86C99" w:rsidDel="00A24703">
          <w:delText xml:space="preserve">calls we make to </w:delText>
        </w:r>
      </w:del>
      <w:r w:rsidR="00D86C99">
        <w:t>update</w:t>
      </w:r>
      <w:ins w:id="239" w:author="georg" w:date="2015-10-19T22:35:00Z">
        <w:r>
          <w:t>s</w:t>
        </w:r>
      </w:ins>
      <w:r w:rsidR="00D86C99">
        <w:t xml:space="preserve"> </w:t>
      </w:r>
      <w:ins w:id="240" w:author="georg" w:date="2015-10-19T22:35:00Z">
        <w:r>
          <w:t xml:space="preserve">to </w:t>
        </w:r>
      </w:ins>
      <w:r w:rsidR="00D86C99">
        <w:t>an UI element will</w:t>
      </w:r>
      <w:del w:id="241" w:author="georg" w:date="2015-10-19T22:34:00Z">
        <w:r w:rsidR="00D86C99" w:rsidDel="00A24703">
          <w:delText xml:space="preserve"> have to</w:delText>
        </w:r>
      </w:del>
      <w:r w:rsidR="00D86C99">
        <w:t xml:space="preserve"> be dispatched as async</w:t>
      </w:r>
      <w:del w:id="242" w:author="georg" w:date="2015-10-19T22:35:00Z">
        <w:r w:rsidR="00D86C99" w:rsidDel="00A24703">
          <w:delText>, as in the following example</w:delText>
        </w:r>
      </w:del>
      <w:ins w:id="243" w:author="georg" w:date="2015-10-19T22:29:00Z">
        <w:r>
          <w:t>(</w:t>
        </w:r>
        <w:r w:rsidRPr="00A24703">
          <w:t>Listing 13-9</w:t>
        </w:r>
        <w:r>
          <w:t>)</w:t>
        </w:r>
      </w:ins>
      <w:ins w:id="244" w:author="georg" w:date="2015-10-19T22:35:00Z">
        <w:r>
          <w:t>.</w:t>
        </w:r>
      </w:ins>
      <w:del w:id="245" w:author="georg" w:date="2015-10-19T22:35:00Z">
        <w:r w:rsidR="00D86C99" w:rsidDel="00A24703">
          <w:delText>:</w:delText>
        </w:r>
      </w:del>
    </w:p>
    <w:p w14:paraId="7C240BD5" w14:textId="6F3445F9" w:rsidR="00A24703" w:rsidRDefault="00A24703" w:rsidP="00A24703">
      <w:pPr>
        <w:pStyle w:val="FigureCaption"/>
        <w:pPrChange w:id="246" w:author="georg" w:date="2015-10-19T22:29:00Z">
          <w:pPr>
            <w:pStyle w:val="BodyText"/>
          </w:pPr>
        </w:pPrChange>
      </w:pPr>
      <w:ins w:id="247" w:author="georg" w:date="2015-10-19T22:28:00Z">
        <w:r>
          <w:lastRenderedPageBreak/>
          <w:t xml:space="preserve">Listing 13-9. </w:t>
        </w:r>
      </w:ins>
      <w:ins w:id="248" w:author="georg" w:date="2015-10-19T22:29:00Z">
        <w:r>
          <w:t>Dispatching an async event</w:t>
        </w:r>
      </w:ins>
    </w:p>
    <w:p w14:paraId="23392783" w14:textId="77777777" w:rsidR="00D86C99" w:rsidRDefault="00D86C99" w:rsidP="00D86C99">
      <w:pPr>
        <w:pStyle w:val="Code"/>
      </w:pPr>
      <w:commentRangeStart w:id="249"/>
      <w:commentRangeStart w:id="250"/>
      <w:r>
        <w:t xml:space="preserve">    </w:t>
      </w:r>
      <w:r>
        <w:rPr>
          <w:color w:val="0000FF"/>
        </w:rPr>
        <w:t>func</w:t>
      </w:r>
      <w:r>
        <w:t xml:space="preserve"> set(text: </w:t>
      </w:r>
      <w:r>
        <w:rPr>
          <w:color w:val="2B839F"/>
        </w:rPr>
        <w:t>String</w:t>
      </w:r>
      <w:r>
        <w:t>?=</w:t>
      </w:r>
      <w:r>
        <w:rPr>
          <w:color w:val="A31515"/>
        </w:rPr>
        <w:t>""</w:t>
      </w:r>
      <w:r>
        <w:t>) {</w:t>
      </w:r>
    </w:p>
    <w:p w14:paraId="62AD8E26" w14:textId="77777777" w:rsidR="00D86C99" w:rsidRDefault="00D86C99" w:rsidP="00D86C99">
      <w:pPr>
        <w:pStyle w:val="Code"/>
      </w:pPr>
      <w:r>
        <w:t xml:space="preserve">        </w:t>
      </w:r>
      <w:r>
        <w:rPr>
          <w:color w:val="2B839F"/>
        </w:rPr>
        <w:t>dispatch_async</w:t>
      </w:r>
      <w:r>
        <w:t>(</w:t>
      </w:r>
      <w:r>
        <w:rPr>
          <w:color w:val="2B839F"/>
        </w:rPr>
        <w:t>dispatch_get_main_queue</w:t>
      </w:r>
      <w:r>
        <w:t>()) {</w:t>
      </w:r>
    </w:p>
    <w:p w14:paraId="37334589" w14:textId="77777777" w:rsidR="00D86C99" w:rsidRDefault="00D86C99" w:rsidP="00D86C99">
      <w:pPr>
        <w:pStyle w:val="Code"/>
      </w:pPr>
      <w:r>
        <w:t xml:space="preserve">            </w:t>
      </w:r>
      <w:r>
        <w:rPr>
          <w:color w:val="0000FF"/>
        </w:rPr>
        <w:t>self</w:t>
      </w:r>
      <w:r>
        <w:t>.</w:t>
      </w:r>
      <w:r>
        <w:rPr>
          <w:color w:val="2B839F"/>
        </w:rPr>
        <w:t>textArea</w:t>
      </w:r>
      <w:r>
        <w:t>!.</w:t>
      </w:r>
      <w:r>
        <w:rPr>
          <w:color w:val="2B839F"/>
        </w:rPr>
        <w:t>text</w:t>
      </w:r>
      <w:r>
        <w:t xml:space="preserve"> = text</w:t>
      </w:r>
    </w:p>
    <w:p w14:paraId="44FF6AAB" w14:textId="77777777" w:rsidR="00D86C99" w:rsidRDefault="00D86C99" w:rsidP="00D86C99">
      <w:pPr>
        <w:pStyle w:val="Code"/>
      </w:pPr>
      <w:r>
        <w:t xml:space="preserve">        };</w:t>
      </w:r>
    </w:p>
    <w:p w14:paraId="15ABEA0E" w14:textId="77777777" w:rsidR="00D86C99" w:rsidRPr="004714B2" w:rsidRDefault="00D86C99" w:rsidP="00D86C99">
      <w:pPr>
        <w:pStyle w:val="Code"/>
      </w:pPr>
      <w:r>
        <w:t xml:space="preserve">    }</w:t>
      </w:r>
      <w:commentRangeEnd w:id="249"/>
      <w:r w:rsidR="007A4875">
        <w:rPr>
          <w:rFonts w:asciiTheme="minorHAnsi" w:hAnsiTheme="minorHAnsi"/>
          <w:noProof w:val="0"/>
          <w:sz w:val="22"/>
        </w:rPr>
        <w:commentReference w:id="249"/>
      </w:r>
      <w:commentRangeEnd w:id="250"/>
      <w:r w:rsidR="00A24703">
        <w:rPr>
          <w:rFonts w:asciiTheme="minorHAnsi" w:hAnsiTheme="minorHAnsi"/>
          <w:noProof w:val="0"/>
          <w:sz w:val="22"/>
        </w:rPr>
        <w:commentReference w:id="250"/>
      </w:r>
    </w:p>
    <w:p w14:paraId="7F3EDCF2" w14:textId="0F47D747" w:rsidR="004714B2" w:rsidRPr="004714B2" w:rsidRDefault="004714B2" w:rsidP="004714B2">
      <w:pPr>
        <w:pStyle w:val="BodyText"/>
      </w:pPr>
      <w:r w:rsidRPr="004714B2">
        <w:t>To keep things simple, we implement just a couple functions that will allow us to track the API activity. These functions will interact with the textArea field we set up in the view controller. Just like in the View Controller, the textArea field is declared as optional, as it will be ini</w:t>
      </w:r>
      <w:r w:rsidR="00D86C99">
        <w:t>tialized in the init() function.</w:t>
      </w:r>
      <w:r w:rsidR="00671321">
        <w:t xml:space="preserve"> The entire code of the </w:t>
      </w:r>
      <w:commentRangeStart w:id="251"/>
      <w:r w:rsidR="00671321">
        <w:t xml:space="preserve">UILogger.swift </w:t>
      </w:r>
      <w:commentRangeEnd w:id="251"/>
      <w:r w:rsidR="003C381A">
        <w:rPr>
          <w:rFonts w:asciiTheme="minorHAnsi" w:hAnsiTheme="minorHAnsi"/>
        </w:rPr>
        <w:commentReference w:id="251"/>
      </w:r>
      <w:r w:rsidR="00671321">
        <w:t>file can be seen in Listing 13-</w:t>
      </w:r>
      <w:del w:id="252" w:author="georg" w:date="2015-10-19T22:36:00Z">
        <w:r w:rsidR="00671321" w:rsidDel="00A24703">
          <w:delText>6</w:delText>
        </w:r>
      </w:del>
      <w:ins w:id="253" w:author="georg" w:date="2015-10-19T22:36:00Z">
        <w:r w:rsidR="00A24703">
          <w:t>10</w:t>
        </w:r>
      </w:ins>
      <w:ins w:id="254" w:author="Jim Markham" w:date="2015-10-19T12:21:00Z">
        <w:del w:id="255" w:author="georg" w:date="2015-10-19T22:35:00Z">
          <w:r w:rsidR="00284E2E" w:rsidDel="00A24703">
            <w:delText>.</w:delText>
          </w:r>
        </w:del>
      </w:ins>
      <w:ins w:id="256" w:author="georg" w:date="2015-10-19T22:35:00Z">
        <w:r w:rsidR="00A24703">
          <w:t>.</w:t>
        </w:r>
      </w:ins>
      <w:del w:id="257" w:author="georg" w:date="2015-10-19T22:35:00Z">
        <w:r w:rsidR="00671321" w:rsidDel="00A24703">
          <w:delText>:</w:delText>
        </w:r>
      </w:del>
    </w:p>
    <w:p w14:paraId="17B13FD2" w14:textId="2F737E32" w:rsidR="00A24703" w:rsidRPr="00A24703" w:rsidRDefault="00A24703" w:rsidP="00A24703">
      <w:pPr>
        <w:pStyle w:val="FigureCaption"/>
      </w:pPr>
      <w:moveToRangeStart w:id="258" w:author="georg" w:date="2015-10-19T22:35:00Z" w:name="move433057480"/>
      <w:commentRangeStart w:id="259"/>
      <w:r w:rsidRPr="00A24703">
        <w:t>Listing 13-</w:t>
      </w:r>
      <w:del w:id="260" w:author="georg" w:date="2015-10-19T22:36:00Z">
        <w:r w:rsidRPr="00A24703" w:rsidDel="00A24703">
          <w:delText>6</w:delText>
        </w:r>
      </w:del>
      <w:ins w:id="261" w:author="georg" w:date="2015-10-19T22:36:00Z">
        <w:r>
          <w:t>10</w:t>
        </w:r>
      </w:ins>
      <w:r w:rsidRPr="00A24703">
        <w:t>. The UILogger library</w:t>
      </w:r>
      <w:commentRangeEnd w:id="259"/>
      <w:r w:rsidRPr="00A24703">
        <w:commentReference w:id="259"/>
      </w:r>
    </w:p>
    <w:moveToRangeEnd w:id="258"/>
    <w:p w14:paraId="29AF2328" w14:textId="77777777" w:rsidR="00D86C99" w:rsidRDefault="00D86C99" w:rsidP="00D86C99">
      <w:pPr>
        <w:pStyle w:val="Code"/>
      </w:pPr>
      <w:r>
        <w:rPr>
          <w:color w:val="0000FF"/>
        </w:rPr>
        <w:t>import</w:t>
      </w:r>
      <w:r>
        <w:t xml:space="preserve"> Foundation</w:t>
      </w:r>
    </w:p>
    <w:p w14:paraId="3EE47718" w14:textId="77777777" w:rsidR="00D86C99" w:rsidRDefault="00D86C99" w:rsidP="00D86C99">
      <w:pPr>
        <w:pStyle w:val="Code"/>
      </w:pPr>
      <w:r>
        <w:rPr>
          <w:color w:val="0000FF"/>
        </w:rPr>
        <w:t>import</w:t>
      </w:r>
      <w:r>
        <w:t xml:space="preserve"> UIKit</w:t>
      </w:r>
    </w:p>
    <w:p w14:paraId="5DB9AB15" w14:textId="77777777" w:rsidR="00D86C99" w:rsidRDefault="00D86C99" w:rsidP="00D86C99">
      <w:pPr>
        <w:pStyle w:val="Code"/>
      </w:pPr>
    </w:p>
    <w:p w14:paraId="36E53CE4" w14:textId="77777777" w:rsidR="00D86C99" w:rsidRDefault="00D86C99" w:rsidP="00D86C99">
      <w:pPr>
        <w:pStyle w:val="Code"/>
      </w:pPr>
      <w:r>
        <w:rPr>
          <w:color w:val="0000FF"/>
        </w:rPr>
        <w:t>class</w:t>
      </w:r>
      <w:r>
        <w:t xml:space="preserve"> UILogger {</w:t>
      </w:r>
    </w:p>
    <w:p w14:paraId="135DBEC3" w14:textId="77777777" w:rsidR="00D86C99" w:rsidRDefault="00D86C99" w:rsidP="00D86C99">
      <w:pPr>
        <w:pStyle w:val="Code"/>
      </w:pPr>
      <w:r>
        <w:t xml:space="preserve">    </w:t>
      </w:r>
      <w:r>
        <w:rPr>
          <w:color w:val="0000FF"/>
        </w:rPr>
        <w:t>var</w:t>
      </w:r>
      <w:r>
        <w:t xml:space="preserve"> textArea : </w:t>
      </w:r>
      <w:r>
        <w:rPr>
          <w:color w:val="2B839F"/>
        </w:rPr>
        <w:t>UITextView</w:t>
      </w:r>
      <w:r>
        <w:t>!</w:t>
      </w:r>
    </w:p>
    <w:p w14:paraId="0E6C00B5" w14:textId="77777777" w:rsidR="00D86C99" w:rsidRDefault="00D86C99" w:rsidP="00D86C99">
      <w:pPr>
        <w:pStyle w:val="Code"/>
      </w:pPr>
      <w:r>
        <w:t xml:space="preserve">    </w:t>
      </w:r>
    </w:p>
    <w:p w14:paraId="6063C644" w14:textId="77777777" w:rsidR="00D86C99" w:rsidRDefault="00D86C99" w:rsidP="00D86C99">
      <w:pPr>
        <w:pStyle w:val="Code"/>
      </w:pPr>
      <w:r>
        <w:t xml:space="preserve">    </w:t>
      </w:r>
      <w:r>
        <w:rPr>
          <w:color w:val="0000FF"/>
        </w:rPr>
        <w:t>required</w:t>
      </w:r>
      <w:r>
        <w:t xml:space="preserve"> </w:t>
      </w:r>
      <w:r>
        <w:rPr>
          <w:color w:val="0000FF"/>
        </w:rPr>
        <w:t>init</w:t>
      </w:r>
      <w:r>
        <w:t xml:space="preserve">(out: </w:t>
      </w:r>
      <w:r>
        <w:rPr>
          <w:color w:val="2B839F"/>
        </w:rPr>
        <w:t>UITextView</w:t>
      </w:r>
      <w:r>
        <w:t>) {</w:t>
      </w:r>
    </w:p>
    <w:p w14:paraId="6EBA067A" w14:textId="77777777" w:rsidR="00D86C99" w:rsidRDefault="00D86C99" w:rsidP="00D86C99">
      <w:pPr>
        <w:pStyle w:val="Code"/>
      </w:pPr>
      <w:r>
        <w:t xml:space="preserve">        </w:t>
      </w:r>
      <w:r>
        <w:rPr>
          <w:color w:val="2B839F"/>
        </w:rPr>
        <w:t>dispatch_async</w:t>
      </w:r>
      <w:r>
        <w:t>(</w:t>
      </w:r>
      <w:r>
        <w:rPr>
          <w:color w:val="2B839F"/>
        </w:rPr>
        <w:t>dispatch_get_main_queue</w:t>
      </w:r>
      <w:r>
        <w:t>()) {</w:t>
      </w:r>
    </w:p>
    <w:p w14:paraId="7197661C" w14:textId="77777777" w:rsidR="00D86C99" w:rsidRDefault="00D86C99" w:rsidP="00D86C99">
      <w:pPr>
        <w:pStyle w:val="Code"/>
      </w:pPr>
      <w:r>
        <w:t xml:space="preserve">            </w:t>
      </w:r>
      <w:r>
        <w:rPr>
          <w:color w:val="0000FF"/>
        </w:rPr>
        <w:t>self</w:t>
      </w:r>
      <w:r>
        <w:t>.</w:t>
      </w:r>
      <w:r>
        <w:rPr>
          <w:color w:val="2B839F"/>
        </w:rPr>
        <w:t>textArea</w:t>
      </w:r>
      <w:r>
        <w:t xml:space="preserve"> = out</w:t>
      </w:r>
    </w:p>
    <w:p w14:paraId="583540AC" w14:textId="77777777" w:rsidR="00D86C99" w:rsidRDefault="00D86C99" w:rsidP="00D86C99">
      <w:pPr>
        <w:pStyle w:val="Code"/>
      </w:pPr>
      <w:r>
        <w:t xml:space="preserve">        };</w:t>
      </w:r>
    </w:p>
    <w:p w14:paraId="0DFEF41C" w14:textId="77777777" w:rsidR="00D86C99" w:rsidRDefault="00D86C99" w:rsidP="00D86C99">
      <w:pPr>
        <w:pStyle w:val="Code"/>
      </w:pPr>
      <w:r>
        <w:t xml:space="preserve">        </w:t>
      </w:r>
      <w:r>
        <w:rPr>
          <w:color w:val="0000FF"/>
        </w:rPr>
        <w:t>self</w:t>
      </w:r>
      <w:r>
        <w:t>.</w:t>
      </w:r>
      <w:r>
        <w:rPr>
          <w:color w:val="2B839F"/>
        </w:rPr>
        <w:t>set</w:t>
      </w:r>
      <w:r>
        <w:t>()</w:t>
      </w:r>
    </w:p>
    <w:p w14:paraId="08E77FB0" w14:textId="77777777" w:rsidR="00D86C99" w:rsidRDefault="00D86C99" w:rsidP="00D86C99">
      <w:pPr>
        <w:pStyle w:val="Code"/>
      </w:pPr>
      <w:r>
        <w:t xml:space="preserve">    }</w:t>
      </w:r>
    </w:p>
    <w:p w14:paraId="341A282E" w14:textId="77777777" w:rsidR="00D86C99" w:rsidRDefault="00D86C99" w:rsidP="00D86C99">
      <w:pPr>
        <w:pStyle w:val="Code"/>
      </w:pPr>
      <w:r>
        <w:t xml:space="preserve">    </w:t>
      </w:r>
    </w:p>
    <w:p w14:paraId="6A842AC0" w14:textId="77777777" w:rsidR="00D86C99" w:rsidRDefault="00D86C99" w:rsidP="00D86C99">
      <w:pPr>
        <w:pStyle w:val="Code"/>
      </w:pPr>
      <w:r>
        <w:t xml:space="preserve">    </w:t>
      </w:r>
      <w:r>
        <w:rPr>
          <w:color w:val="0000FF"/>
        </w:rPr>
        <w:t>func</w:t>
      </w:r>
      <w:r>
        <w:t xml:space="preserve"> set(text: </w:t>
      </w:r>
      <w:r>
        <w:rPr>
          <w:color w:val="2B839F"/>
        </w:rPr>
        <w:t>String</w:t>
      </w:r>
      <w:r>
        <w:t>?=</w:t>
      </w:r>
      <w:r>
        <w:rPr>
          <w:color w:val="A31515"/>
        </w:rPr>
        <w:t>""</w:t>
      </w:r>
      <w:r>
        <w:t>) {</w:t>
      </w:r>
    </w:p>
    <w:p w14:paraId="6B68F0DF" w14:textId="77777777" w:rsidR="00D86C99" w:rsidRDefault="00D86C99" w:rsidP="00D86C99">
      <w:pPr>
        <w:pStyle w:val="Code"/>
      </w:pPr>
      <w:r>
        <w:t xml:space="preserve">        </w:t>
      </w:r>
      <w:r>
        <w:rPr>
          <w:color w:val="2B839F"/>
        </w:rPr>
        <w:t>dispatch_async</w:t>
      </w:r>
      <w:r>
        <w:t>(</w:t>
      </w:r>
      <w:r>
        <w:rPr>
          <w:color w:val="2B839F"/>
        </w:rPr>
        <w:t>dispatch_get_main_queue</w:t>
      </w:r>
      <w:r>
        <w:t>()) {</w:t>
      </w:r>
    </w:p>
    <w:p w14:paraId="33ED9525" w14:textId="77777777" w:rsidR="00D86C99" w:rsidRDefault="00D86C99" w:rsidP="00D86C99">
      <w:pPr>
        <w:pStyle w:val="Code"/>
      </w:pPr>
      <w:r>
        <w:t xml:space="preserve">            </w:t>
      </w:r>
      <w:r>
        <w:rPr>
          <w:color w:val="0000FF"/>
        </w:rPr>
        <w:t>self</w:t>
      </w:r>
      <w:r>
        <w:t>.</w:t>
      </w:r>
      <w:r>
        <w:rPr>
          <w:color w:val="2B839F"/>
        </w:rPr>
        <w:t>textArea</w:t>
      </w:r>
      <w:r>
        <w:t>!.</w:t>
      </w:r>
      <w:r>
        <w:rPr>
          <w:color w:val="2B839F"/>
        </w:rPr>
        <w:t>text</w:t>
      </w:r>
      <w:r>
        <w:t xml:space="preserve"> = text</w:t>
      </w:r>
    </w:p>
    <w:p w14:paraId="3C7F8947" w14:textId="77777777" w:rsidR="00D86C99" w:rsidRDefault="00D86C99" w:rsidP="00D86C99">
      <w:pPr>
        <w:pStyle w:val="Code"/>
      </w:pPr>
      <w:r>
        <w:t xml:space="preserve">        };</w:t>
      </w:r>
    </w:p>
    <w:p w14:paraId="03C244A9" w14:textId="77777777" w:rsidR="00D86C99" w:rsidRDefault="00D86C99" w:rsidP="00D86C99">
      <w:pPr>
        <w:pStyle w:val="Code"/>
      </w:pPr>
      <w:r>
        <w:t xml:space="preserve">    }</w:t>
      </w:r>
    </w:p>
    <w:p w14:paraId="4ED0AF08" w14:textId="77777777" w:rsidR="00D86C99" w:rsidRDefault="00D86C99" w:rsidP="00D86C99">
      <w:pPr>
        <w:pStyle w:val="Code"/>
      </w:pPr>
      <w:r>
        <w:t xml:space="preserve">    </w:t>
      </w:r>
    </w:p>
    <w:p w14:paraId="36D7A31E" w14:textId="77777777" w:rsidR="00D86C99" w:rsidRDefault="00D86C99" w:rsidP="00D86C99">
      <w:pPr>
        <w:pStyle w:val="Code"/>
      </w:pPr>
      <w:r>
        <w:t xml:space="preserve">    </w:t>
      </w:r>
      <w:r>
        <w:rPr>
          <w:color w:val="0000FF"/>
        </w:rPr>
        <w:t>func</w:t>
      </w:r>
      <w:r>
        <w:t xml:space="preserve"> logEvent(message: </w:t>
      </w:r>
      <w:r>
        <w:rPr>
          <w:color w:val="2B839F"/>
        </w:rPr>
        <w:t>String</w:t>
      </w:r>
      <w:r>
        <w:t>) {</w:t>
      </w:r>
    </w:p>
    <w:p w14:paraId="09998E3E" w14:textId="77777777" w:rsidR="00D86C99" w:rsidRDefault="00D86C99" w:rsidP="00D86C99">
      <w:pPr>
        <w:pStyle w:val="Code"/>
      </w:pPr>
      <w:r>
        <w:t xml:space="preserve">        </w:t>
      </w:r>
      <w:r>
        <w:rPr>
          <w:color w:val="2B839F"/>
        </w:rPr>
        <w:t>dispatch_async</w:t>
      </w:r>
      <w:r>
        <w:t>(</w:t>
      </w:r>
      <w:r>
        <w:rPr>
          <w:color w:val="2B839F"/>
        </w:rPr>
        <w:t>dispatch_get_main_queue</w:t>
      </w:r>
      <w:r>
        <w:t>()) {</w:t>
      </w:r>
    </w:p>
    <w:p w14:paraId="62F299EB" w14:textId="77777777" w:rsidR="00D86C99" w:rsidRDefault="00D86C99" w:rsidP="00D86C99">
      <w:pPr>
        <w:pStyle w:val="Code"/>
      </w:pPr>
      <w:r>
        <w:t xml:space="preserve">            </w:t>
      </w:r>
      <w:r>
        <w:rPr>
          <w:color w:val="0000FF"/>
        </w:rPr>
        <w:t>self</w:t>
      </w:r>
      <w:r>
        <w:t>.</w:t>
      </w:r>
      <w:r>
        <w:rPr>
          <w:color w:val="2B839F"/>
        </w:rPr>
        <w:t>textArea</w:t>
      </w:r>
      <w:r>
        <w:t>!.</w:t>
      </w:r>
      <w:r>
        <w:rPr>
          <w:color w:val="2B839F"/>
        </w:rPr>
        <w:t>text</w:t>
      </w:r>
      <w:r>
        <w:t xml:space="preserve"> = </w:t>
      </w:r>
      <w:r>
        <w:rPr>
          <w:color w:val="0000FF"/>
        </w:rPr>
        <w:t>self</w:t>
      </w:r>
      <w:r>
        <w:t>.</w:t>
      </w:r>
      <w:r>
        <w:rPr>
          <w:color w:val="2B839F"/>
        </w:rPr>
        <w:t>textArea</w:t>
      </w:r>
      <w:r>
        <w:t>!.</w:t>
      </w:r>
      <w:r>
        <w:rPr>
          <w:color w:val="2B839F"/>
        </w:rPr>
        <w:t>text</w:t>
      </w:r>
      <w:r>
        <w:t>.</w:t>
      </w:r>
      <w:r>
        <w:rPr>
          <w:color w:val="2B839F"/>
        </w:rPr>
        <w:t>stringByAppendingString</w:t>
      </w:r>
      <w:r>
        <w:t>(</w:t>
      </w:r>
      <w:r>
        <w:rPr>
          <w:color w:val="A31515"/>
        </w:rPr>
        <w:t>"=&gt; "</w:t>
      </w:r>
      <w:r>
        <w:t xml:space="preserve"> + message + </w:t>
      </w:r>
      <w:r>
        <w:rPr>
          <w:color w:val="A31515"/>
        </w:rPr>
        <w:t>"\n"</w:t>
      </w:r>
      <w:r>
        <w:t>)</w:t>
      </w:r>
    </w:p>
    <w:p w14:paraId="1007AB75" w14:textId="77777777" w:rsidR="00D86C99" w:rsidRDefault="00D86C99" w:rsidP="00D86C99">
      <w:pPr>
        <w:pStyle w:val="Code"/>
      </w:pPr>
      <w:r>
        <w:t xml:space="preserve">        };</w:t>
      </w:r>
    </w:p>
    <w:p w14:paraId="11496E3D" w14:textId="77777777" w:rsidR="00D86C99" w:rsidRDefault="00D86C99" w:rsidP="00D86C99">
      <w:pPr>
        <w:pStyle w:val="Code"/>
      </w:pPr>
      <w:r>
        <w:t xml:space="preserve">    }</w:t>
      </w:r>
    </w:p>
    <w:p w14:paraId="4916DF9E" w14:textId="77777777" w:rsidR="004714B2" w:rsidRDefault="00D86C99" w:rsidP="00D86C99">
      <w:pPr>
        <w:pStyle w:val="Code"/>
        <w:rPr>
          <w:ins w:id="262" w:author="georg" w:date="2015-10-19T22:36:00Z"/>
        </w:rPr>
      </w:pPr>
      <w:r>
        <w:t>}</w:t>
      </w:r>
    </w:p>
    <w:p w14:paraId="521A79D6" w14:textId="77777777" w:rsidR="00A24703" w:rsidRDefault="00A24703" w:rsidP="00D86C99">
      <w:pPr>
        <w:pStyle w:val="Code"/>
      </w:pPr>
    </w:p>
    <w:p w14:paraId="0D8D98DA" w14:textId="3F360D83" w:rsidR="00671321" w:rsidDel="00A24703" w:rsidRDefault="00671321" w:rsidP="00671321">
      <w:pPr>
        <w:pStyle w:val="FigureCaption"/>
        <w:rPr>
          <w:moveFrom w:id="263" w:author="georg" w:date="2015-10-19T22:35:00Z"/>
        </w:rPr>
      </w:pPr>
      <w:moveFromRangeStart w:id="264" w:author="georg" w:date="2015-10-19T22:35:00Z" w:name="move433057480"/>
      <w:commentRangeStart w:id="265"/>
      <w:moveFrom w:id="266" w:author="georg" w:date="2015-10-19T22:35:00Z">
        <w:r w:rsidDel="00A24703">
          <w:lastRenderedPageBreak/>
          <w:t>Listing 13-6. The UILogger library</w:t>
        </w:r>
        <w:commentRangeEnd w:id="265"/>
        <w:r w:rsidR="003C381A" w:rsidDel="00A24703">
          <w:rPr>
            <w:rFonts w:asciiTheme="minorHAnsi" w:hAnsiTheme="minorHAnsi"/>
            <w:i w:val="0"/>
            <w:sz w:val="22"/>
          </w:rPr>
          <w:commentReference w:id="265"/>
        </w:r>
      </w:moveFrom>
    </w:p>
    <w:moveFromRangeEnd w:id="264"/>
    <w:p w14:paraId="0C2D9E9E" w14:textId="77777777" w:rsidR="00F22E26" w:rsidRDefault="00F22E26" w:rsidP="00F22E26">
      <w:pPr>
        <w:pStyle w:val="Heading3"/>
      </w:pPr>
      <w:commentRangeStart w:id="267"/>
      <w:r>
        <w:t>The API client library</w:t>
      </w:r>
      <w:commentRangeEnd w:id="267"/>
      <w:r w:rsidR="001A764C">
        <w:rPr>
          <w:rFonts w:ascii="Times New Roman" w:hAnsi="Times New Roman"/>
          <w:b w:val="0"/>
          <w:sz w:val="20"/>
          <w:szCs w:val="20"/>
        </w:rPr>
        <w:commentReference w:id="267"/>
      </w:r>
    </w:p>
    <w:p w14:paraId="4D2AC872" w14:textId="6E70D088" w:rsidR="00F22E26" w:rsidRDefault="00F22E26" w:rsidP="00F22E26">
      <w:pPr>
        <w:pStyle w:val="BodyText"/>
      </w:pPr>
      <w:r w:rsidRPr="00F22E26">
        <w:t xml:space="preserve">We </w:t>
      </w:r>
      <w:commentRangeStart w:id="268"/>
      <w:commentRangeStart w:id="269"/>
      <w:r w:rsidRPr="00F22E26">
        <w:t>create</w:t>
      </w:r>
      <w:ins w:id="270" w:author="georg" w:date="2015-10-19T22:38:00Z">
        <w:r w:rsidR="00356222">
          <w:t xml:space="preserve"> now the APIClient.swift library. </w:t>
        </w:r>
      </w:ins>
      <w:del w:id="271" w:author="georg" w:date="2015-10-19T22:38:00Z">
        <w:r w:rsidRPr="00F22E26" w:rsidDel="00356222">
          <w:delText xml:space="preserve">d </w:delText>
        </w:r>
        <w:commentRangeEnd w:id="268"/>
        <w:r w:rsidR="007A4875" w:rsidDel="00356222">
          <w:rPr>
            <w:rFonts w:asciiTheme="minorHAnsi" w:hAnsiTheme="minorHAnsi"/>
          </w:rPr>
          <w:commentReference w:id="268"/>
        </w:r>
      </w:del>
      <w:commentRangeEnd w:id="269"/>
      <w:r w:rsidR="00356222">
        <w:rPr>
          <w:rFonts w:asciiTheme="minorHAnsi" w:hAnsiTheme="minorHAnsi"/>
        </w:rPr>
        <w:commentReference w:id="269"/>
      </w:r>
      <w:del w:id="272" w:author="georg" w:date="2015-10-19T22:38:00Z">
        <w:r w:rsidRPr="00F22E26" w:rsidDel="00356222">
          <w:delText>t</w:delText>
        </w:r>
      </w:del>
      <w:ins w:id="273" w:author="georg" w:date="2015-10-19T22:38:00Z">
        <w:r w:rsidR="00356222">
          <w:t>T</w:t>
        </w:r>
      </w:ins>
      <w:r w:rsidRPr="00F22E26">
        <w:t>his library for the functions that make async requests to the API. The heade</w:t>
      </w:r>
      <w:r>
        <w:t>r of the class contains the URL</w:t>
      </w:r>
      <w:r w:rsidRPr="00F22E26">
        <w:t xml:space="preserve"> and other variables n</w:t>
      </w:r>
      <w:r w:rsidR="00061A02">
        <w:t>eeded for the API functionality.</w:t>
      </w:r>
    </w:p>
    <w:p w14:paraId="7D58AE54" w14:textId="643E54F4" w:rsidR="00061A02" w:rsidRPr="00F22E26" w:rsidRDefault="00061A02" w:rsidP="00F22E26">
      <w:pPr>
        <w:pStyle w:val="BodyText"/>
      </w:pPr>
      <w:r>
        <w:t>You can create a popup screen to enter this on the device, or you can write a discovery service using Bonjour to discover the device. To keep things simple, we hardcoded here the IP address and the port of the device as a variable</w:t>
      </w:r>
      <w:ins w:id="274" w:author="georg" w:date="2015-10-19T22:38:00Z">
        <w:r w:rsidR="00356222">
          <w:t>(Listing 13-11)</w:t>
        </w:r>
      </w:ins>
      <w:r>
        <w:t>.</w:t>
      </w:r>
    </w:p>
    <w:p w14:paraId="382FC5EF" w14:textId="77777777" w:rsidR="00356222" w:rsidRDefault="00356222" w:rsidP="002949AF">
      <w:pPr>
        <w:pStyle w:val="Code"/>
        <w:rPr>
          <w:ins w:id="275" w:author="georg" w:date="2015-10-19T22:38:00Z"/>
        </w:rPr>
      </w:pPr>
    </w:p>
    <w:p w14:paraId="6BF941FE" w14:textId="10583F1D" w:rsidR="00356222" w:rsidRDefault="00356222" w:rsidP="00356222">
      <w:pPr>
        <w:pStyle w:val="FigureCaption"/>
        <w:rPr>
          <w:ins w:id="276" w:author="georg" w:date="2015-10-19T22:38:00Z"/>
        </w:rPr>
        <w:pPrChange w:id="277" w:author="georg" w:date="2015-10-19T22:39:00Z">
          <w:pPr>
            <w:pStyle w:val="Code"/>
          </w:pPr>
        </w:pPrChange>
      </w:pPr>
      <w:ins w:id="278" w:author="georg" w:date="2015-10-19T22:38:00Z">
        <w:r w:rsidRPr="00356222">
          <w:t>Listing 13-11</w:t>
        </w:r>
        <w:r>
          <w:t>. The header of the APICLient library</w:t>
        </w:r>
      </w:ins>
    </w:p>
    <w:p w14:paraId="4E24C274" w14:textId="3F9255FB" w:rsidR="002949AF" w:rsidRDefault="002949AF" w:rsidP="002949AF">
      <w:pPr>
        <w:pStyle w:val="Code"/>
      </w:pPr>
      <w:commentRangeStart w:id="279"/>
      <w:commentRangeStart w:id="280"/>
      <w:r>
        <w:rPr>
          <w:color w:val="0000FF"/>
        </w:rPr>
        <w:t>import</w:t>
      </w:r>
      <w:r>
        <w:t xml:space="preserve"> Foundation</w:t>
      </w:r>
    </w:p>
    <w:p w14:paraId="7344B261" w14:textId="77777777" w:rsidR="002949AF" w:rsidRDefault="002949AF" w:rsidP="002949AF">
      <w:pPr>
        <w:pStyle w:val="Code"/>
      </w:pPr>
      <w:r>
        <w:rPr>
          <w:color w:val="0000FF"/>
        </w:rPr>
        <w:t>class</w:t>
      </w:r>
      <w:r>
        <w:t xml:space="preserve"> APIClient {</w:t>
      </w:r>
    </w:p>
    <w:p w14:paraId="2D7C3611" w14:textId="77777777" w:rsidR="002949AF" w:rsidRDefault="002949AF" w:rsidP="002949AF">
      <w:pPr>
        <w:pStyle w:val="Code"/>
      </w:pPr>
      <w:r>
        <w:t xml:space="preserve">    </w:t>
      </w:r>
      <w:r>
        <w:rPr>
          <w:color w:val="0000FF"/>
        </w:rPr>
        <w:t>var</w:t>
      </w:r>
      <w:r>
        <w:t xml:space="preserve"> apiVersion: </w:t>
      </w:r>
      <w:r>
        <w:rPr>
          <w:color w:val="2B839F"/>
        </w:rPr>
        <w:t>String</w:t>
      </w:r>
      <w:r>
        <w:t>!</w:t>
      </w:r>
    </w:p>
    <w:p w14:paraId="1132E359" w14:textId="77777777" w:rsidR="002949AF" w:rsidRDefault="002949AF" w:rsidP="002949AF">
      <w:pPr>
        <w:pStyle w:val="Code"/>
      </w:pPr>
      <w:r>
        <w:t xml:space="preserve">    </w:t>
      </w:r>
      <w:r>
        <w:rPr>
          <w:color w:val="0000FF"/>
        </w:rPr>
        <w:t>var</w:t>
      </w:r>
      <w:r>
        <w:t xml:space="preserve"> baseURL: </w:t>
      </w:r>
      <w:r>
        <w:rPr>
          <w:color w:val="2B839F"/>
        </w:rPr>
        <w:t>String</w:t>
      </w:r>
      <w:r>
        <w:t xml:space="preserve"> = </w:t>
      </w:r>
      <w:r>
        <w:rPr>
          <w:color w:val="A31515"/>
        </w:rPr>
        <w:t>"http://10.0.1.128:8080"</w:t>
      </w:r>
    </w:p>
    <w:p w14:paraId="68489782" w14:textId="77777777" w:rsidR="002949AF" w:rsidRDefault="002949AF" w:rsidP="002949AF">
      <w:pPr>
        <w:pStyle w:val="Code"/>
      </w:pPr>
      <w:r>
        <w:t xml:space="preserve">    </w:t>
      </w:r>
      <w:r>
        <w:rPr>
          <w:color w:val="0000FF"/>
        </w:rPr>
        <w:t>var</w:t>
      </w:r>
      <w:r>
        <w:t xml:space="preserve"> viewController: </w:t>
      </w:r>
      <w:r>
        <w:rPr>
          <w:color w:val="2B839F"/>
        </w:rPr>
        <w:t>ViewController</w:t>
      </w:r>
      <w:r>
        <w:t>!</w:t>
      </w:r>
    </w:p>
    <w:p w14:paraId="43E94FAF" w14:textId="77777777" w:rsidR="002949AF" w:rsidRDefault="002949AF" w:rsidP="002949AF">
      <w:pPr>
        <w:pStyle w:val="Code"/>
      </w:pPr>
      <w:r>
        <w:t xml:space="preserve">    </w:t>
      </w:r>
    </w:p>
    <w:p w14:paraId="68A2D745" w14:textId="77777777" w:rsidR="002949AF" w:rsidRDefault="002949AF" w:rsidP="002949AF">
      <w:pPr>
        <w:pStyle w:val="Code"/>
      </w:pPr>
      <w:r>
        <w:t xml:space="preserve">    </w:t>
      </w:r>
      <w:r>
        <w:rPr>
          <w:color w:val="0000FF"/>
        </w:rPr>
        <w:t>required</w:t>
      </w:r>
      <w:r>
        <w:t xml:space="preserve"> </w:t>
      </w:r>
      <w:r>
        <w:rPr>
          <w:color w:val="0000FF"/>
        </w:rPr>
        <w:t>init</w:t>
      </w:r>
      <w:r>
        <w:t xml:space="preserve"> (parent: </w:t>
      </w:r>
      <w:r>
        <w:rPr>
          <w:color w:val="2B839F"/>
        </w:rPr>
        <w:t>ViewController</w:t>
      </w:r>
      <w:r>
        <w:t>!) {</w:t>
      </w:r>
    </w:p>
    <w:p w14:paraId="4A296515" w14:textId="77777777" w:rsidR="002949AF" w:rsidRDefault="002949AF" w:rsidP="002949AF">
      <w:pPr>
        <w:pStyle w:val="Code"/>
      </w:pPr>
      <w:r>
        <w:t xml:space="preserve">        </w:t>
      </w:r>
      <w:r>
        <w:rPr>
          <w:color w:val="2B839F"/>
        </w:rPr>
        <w:t>viewController</w:t>
      </w:r>
      <w:r>
        <w:t xml:space="preserve"> = parent</w:t>
      </w:r>
    </w:p>
    <w:p w14:paraId="3117A980" w14:textId="77777777" w:rsidR="00F22E26" w:rsidRDefault="002949AF" w:rsidP="002949AF">
      <w:pPr>
        <w:pStyle w:val="Code"/>
      </w:pPr>
      <w:r>
        <w:t xml:space="preserve">    }</w:t>
      </w:r>
      <w:commentRangeEnd w:id="279"/>
      <w:r w:rsidR="007A4875">
        <w:rPr>
          <w:rFonts w:asciiTheme="minorHAnsi" w:hAnsiTheme="minorHAnsi"/>
          <w:noProof w:val="0"/>
          <w:sz w:val="22"/>
        </w:rPr>
        <w:commentReference w:id="279"/>
      </w:r>
    </w:p>
    <w:p w14:paraId="73CE694A" w14:textId="77777777" w:rsidR="002949AF" w:rsidRPr="00F22E26" w:rsidRDefault="002949AF" w:rsidP="002949AF">
      <w:pPr>
        <w:pStyle w:val="Code"/>
      </w:pPr>
      <w:r>
        <w:t>}</w:t>
      </w:r>
      <w:commentRangeEnd w:id="280"/>
      <w:r w:rsidR="007A4875">
        <w:rPr>
          <w:rFonts w:asciiTheme="minorHAnsi" w:hAnsiTheme="minorHAnsi"/>
          <w:noProof w:val="0"/>
          <w:sz w:val="22"/>
        </w:rPr>
        <w:commentReference w:id="280"/>
      </w:r>
    </w:p>
    <w:p w14:paraId="50AA3B43" w14:textId="7DC27A4A" w:rsidR="00F22E26" w:rsidRDefault="00F22E26" w:rsidP="00F22E26">
      <w:pPr>
        <w:pStyle w:val="BodyText"/>
        <w:rPr>
          <w:ins w:id="281" w:author="georg" w:date="2015-10-19T22:39:00Z"/>
        </w:rPr>
      </w:pPr>
      <w:r w:rsidRPr="00F22E26">
        <w:t xml:space="preserve">A generic function to perform a GET from a service looks like </w:t>
      </w:r>
      <w:r w:rsidR="00671321">
        <w:t xml:space="preserve">the code </w:t>
      </w:r>
      <w:commentRangeStart w:id="282"/>
      <w:commentRangeStart w:id="283"/>
      <w:r w:rsidR="00671321">
        <w:t>in Listing 13.</w:t>
      </w:r>
      <w:del w:id="284" w:author="georg" w:date="2015-10-19T22:39:00Z">
        <w:r w:rsidR="00671321" w:rsidDel="00356222">
          <w:delText>7</w:delText>
        </w:r>
        <w:commentRangeEnd w:id="282"/>
        <w:r w:rsidR="007A4875" w:rsidDel="00356222">
          <w:rPr>
            <w:rFonts w:asciiTheme="minorHAnsi" w:hAnsiTheme="minorHAnsi"/>
          </w:rPr>
          <w:commentReference w:id="282"/>
        </w:r>
      </w:del>
      <w:commentRangeEnd w:id="283"/>
      <w:r w:rsidR="00356222">
        <w:rPr>
          <w:rFonts w:asciiTheme="minorHAnsi" w:hAnsiTheme="minorHAnsi"/>
        </w:rPr>
        <w:commentReference w:id="283"/>
      </w:r>
      <w:del w:id="285" w:author="georg" w:date="2015-10-19T22:39:00Z">
        <w:r w:rsidRPr="00F22E26" w:rsidDel="00356222">
          <w:delText>:</w:delText>
        </w:r>
      </w:del>
      <w:ins w:id="286" w:author="georg" w:date="2015-10-19T22:39:00Z">
        <w:r w:rsidR="00356222">
          <w:t xml:space="preserve">12. This </w:t>
        </w:r>
      </w:ins>
      <w:ins w:id="287" w:author="georg" w:date="2015-10-19T22:41:00Z">
        <w:r w:rsidR="00356222">
          <w:t>code is part of the APIClient class</w:t>
        </w:r>
      </w:ins>
      <w:ins w:id="288" w:author="georg" w:date="2015-10-19T22:42:00Z">
        <w:r w:rsidR="00356222">
          <w:t>, which we saved as the APIClient.swift file</w:t>
        </w:r>
      </w:ins>
      <w:ins w:id="289" w:author="georg" w:date="2015-10-19T22:41:00Z">
        <w:r w:rsidR="00356222">
          <w:t>.</w:t>
        </w:r>
      </w:ins>
    </w:p>
    <w:p w14:paraId="677CCBA6" w14:textId="69F583FC" w:rsidR="00356222" w:rsidRPr="00F22E26" w:rsidRDefault="00356222" w:rsidP="00356222">
      <w:pPr>
        <w:pStyle w:val="FigureCaption"/>
        <w:pPrChange w:id="290" w:author="georg" w:date="2015-10-19T22:40:00Z">
          <w:pPr>
            <w:pStyle w:val="BodyText"/>
          </w:pPr>
        </w:pPrChange>
      </w:pPr>
      <w:ins w:id="291" w:author="georg" w:date="2015-10-19T22:39:00Z">
        <w:r>
          <w:t>Listing 13-12. Generic function to perform a GET</w:t>
        </w:r>
      </w:ins>
    </w:p>
    <w:p w14:paraId="2DB04B17" w14:textId="77777777" w:rsidR="002949AF" w:rsidRDefault="002949AF" w:rsidP="002949AF">
      <w:pPr>
        <w:pStyle w:val="Code"/>
      </w:pPr>
      <w:r>
        <w:t xml:space="preserve">    </w:t>
      </w:r>
      <w:r>
        <w:rPr>
          <w:color w:val="0000FF"/>
        </w:rPr>
        <w:t>func</w:t>
      </w:r>
      <w:r>
        <w:t xml:space="preserve"> getData (service: </w:t>
      </w:r>
      <w:r>
        <w:rPr>
          <w:color w:val="2B839F"/>
        </w:rPr>
        <w:t>APIService</w:t>
      </w:r>
      <w:r>
        <w:t xml:space="preserve">, id: </w:t>
      </w:r>
      <w:r>
        <w:rPr>
          <w:color w:val="2B839F"/>
        </w:rPr>
        <w:t>String</w:t>
      </w:r>
      <w:r>
        <w:t>!=</w:t>
      </w:r>
      <w:r>
        <w:rPr>
          <w:color w:val="0000FF"/>
        </w:rPr>
        <w:t>nil</w:t>
      </w:r>
      <w:r>
        <w:t xml:space="preserve">, urlSuffix: </w:t>
      </w:r>
      <w:r>
        <w:rPr>
          <w:color w:val="2B839F"/>
        </w:rPr>
        <w:t>NSArray</w:t>
      </w:r>
      <w:r>
        <w:t>!=</w:t>
      </w:r>
      <w:r>
        <w:rPr>
          <w:color w:val="0000FF"/>
        </w:rPr>
        <w:t>nil</w:t>
      </w:r>
      <w:r>
        <w:t>, params: [</w:t>
      </w:r>
      <w:r>
        <w:rPr>
          <w:color w:val="2B839F"/>
        </w:rPr>
        <w:t>String</w:t>
      </w:r>
      <w:r>
        <w:t>:</w:t>
      </w:r>
      <w:r>
        <w:rPr>
          <w:color w:val="2B839F"/>
        </w:rPr>
        <w:t>String</w:t>
      </w:r>
      <w:r>
        <w:t>]!=[:]) {</w:t>
      </w:r>
    </w:p>
    <w:p w14:paraId="5F3D6B59" w14:textId="77777777" w:rsidR="002949AF" w:rsidRDefault="002949AF" w:rsidP="002949AF">
      <w:pPr>
        <w:pStyle w:val="Code"/>
      </w:pPr>
      <w:r>
        <w:t xml:space="preserve">        </w:t>
      </w:r>
      <w:r>
        <w:rPr>
          <w:color w:val="0000FF"/>
        </w:rPr>
        <w:t>let</w:t>
      </w:r>
      <w:r>
        <w:t xml:space="preserve"> blockSelf = </w:t>
      </w:r>
      <w:r>
        <w:rPr>
          <w:color w:val="0000FF"/>
        </w:rPr>
        <w:t>self</w:t>
      </w:r>
    </w:p>
    <w:p w14:paraId="524C25CC" w14:textId="77777777" w:rsidR="002949AF" w:rsidRDefault="002949AF" w:rsidP="002949AF">
      <w:pPr>
        <w:pStyle w:val="Code"/>
      </w:pPr>
      <w:r>
        <w:t xml:space="preserve">        </w:t>
      </w:r>
      <w:r>
        <w:rPr>
          <w:color w:val="0000FF"/>
        </w:rPr>
        <w:t>let</w:t>
      </w:r>
      <w:r>
        <w:t xml:space="preserve"> logger: </w:t>
      </w:r>
      <w:r>
        <w:rPr>
          <w:color w:val="2B839F"/>
        </w:rPr>
        <w:t>UILogger</w:t>
      </w:r>
      <w:r>
        <w:t xml:space="preserve"> = </w:t>
      </w:r>
      <w:r>
        <w:rPr>
          <w:color w:val="2B839F"/>
        </w:rPr>
        <w:t>viewController</w:t>
      </w:r>
      <w:r>
        <w:t>.</w:t>
      </w:r>
      <w:r>
        <w:rPr>
          <w:color w:val="2B839F"/>
        </w:rPr>
        <w:t>logger</w:t>
      </w:r>
    </w:p>
    <w:p w14:paraId="4E52F599" w14:textId="77777777" w:rsidR="002949AF" w:rsidRDefault="002949AF" w:rsidP="002949AF">
      <w:pPr>
        <w:pStyle w:val="Code"/>
      </w:pPr>
      <w:r>
        <w:t xml:space="preserve">        </w:t>
      </w:r>
      <w:r>
        <w:rPr>
          <w:color w:val="0000FF"/>
        </w:rPr>
        <w:t>self</w:t>
      </w:r>
      <w:r>
        <w:t>.</w:t>
      </w:r>
      <w:r>
        <w:rPr>
          <w:color w:val="2B839F"/>
        </w:rPr>
        <w:t>apiRequest</w:t>
      </w:r>
      <w:r>
        <w:t>(</w:t>
      </w:r>
    </w:p>
    <w:p w14:paraId="5FA4DD66" w14:textId="77777777" w:rsidR="002949AF" w:rsidRDefault="002949AF" w:rsidP="002949AF">
      <w:pPr>
        <w:pStyle w:val="Code"/>
      </w:pPr>
      <w:r>
        <w:t xml:space="preserve">            service,</w:t>
      </w:r>
    </w:p>
    <w:p w14:paraId="52CE84B2" w14:textId="77777777" w:rsidR="002949AF" w:rsidRDefault="002949AF" w:rsidP="002949AF">
      <w:pPr>
        <w:pStyle w:val="Code"/>
      </w:pPr>
      <w:r>
        <w:t xml:space="preserve">            method: </w:t>
      </w:r>
      <w:r>
        <w:rPr>
          <w:color w:val="2B839F"/>
        </w:rPr>
        <w:t>APIMethod</w:t>
      </w:r>
      <w:r>
        <w:t>.</w:t>
      </w:r>
      <w:r>
        <w:rPr>
          <w:color w:val="2B839F"/>
        </w:rPr>
        <w:t>GET</w:t>
      </w:r>
      <w:r>
        <w:t>,</w:t>
      </w:r>
    </w:p>
    <w:p w14:paraId="57C5770E" w14:textId="77777777" w:rsidR="002949AF" w:rsidRDefault="002949AF" w:rsidP="002949AF">
      <w:pPr>
        <w:pStyle w:val="Code"/>
      </w:pPr>
      <w:r>
        <w:t xml:space="preserve">            id: id,</w:t>
      </w:r>
    </w:p>
    <w:p w14:paraId="4D753E7C" w14:textId="77777777" w:rsidR="002949AF" w:rsidRDefault="002949AF" w:rsidP="002949AF">
      <w:pPr>
        <w:pStyle w:val="Code"/>
      </w:pPr>
      <w:r>
        <w:t xml:space="preserve">            urlSuffix: urlSuffix,</w:t>
      </w:r>
    </w:p>
    <w:p w14:paraId="25EAF231" w14:textId="77777777" w:rsidR="002949AF" w:rsidRDefault="002949AF" w:rsidP="002949AF">
      <w:pPr>
        <w:pStyle w:val="Code"/>
      </w:pPr>
      <w:r>
        <w:t xml:space="preserve">            inputData: params,</w:t>
      </w:r>
    </w:p>
    <w:p w14:paraId="4159FECB" w14:textId="77777777" w:rsidR="002949AF" w:rsidRDefault="002949AF" w:rsidP="002949AF">
      <w:pPr>
        <w:pStyle w:val="Code"/>
      </w:pPr>
      <w:r>
        <w:t xml:space="preserve">            callback: { (responseJson: </w:t>
      </w:r>
      <w:r>
        <w:rPr>
          <w:color w:val="2B839F"/>
        </w:rPr>
        <w:t>NSDictionary</w:t>
      </w:r>
      <w:r>
        <w:t xml:space="preserve">!, responseError: </w:t>
      </w:r>
      <w:r>
        <w:rPr>
          <w:color w:val="2B839F"/>
        </w:rPr>
        <w:t>NSError</w:t>
      </w:r>
      <w:r>
        <w:t xml:space="preserve">!) -&gt; </w:t>
      </w:r>
      <w:r>
        <w:rPr>
          <w:color w:val="2B839F"/>
        </w:rPr>
        <w:t>Void</w:t>
      </w:r>
      <w:r>
        <w:t xml:space="preserve"> </w:t>
      </w:r>
      <w:r>
        <w:rPr>
          <w:color w:val="0000FF"/>
        </w:rPr>
        <w:t>in</w:t>
      </w:r>
    </w:p>
    <w:p w14:paraId="3490860B" w14:textId="77777777" w:rsidR="002949AF" w:rsidRDefault="002949AF" w:rsidP="002949AF">
      <w:pPr>
        <w:pStyle w:val="Code"/>
      </w:pPr>
      <w:r>
        <w:t xml:space="preserve">                </w:t>
      </w:r>
      <w:r>
        <w:rPr>
          <w:color w:val="0000FF"/>
        </w:rPr>
        <w:t>if</w:t>
      </w:r>
      <w:r>
        <w:t xml:space="preserve"> (responseError != </w:t>
      </w:r>
      <w:r>
        <w:rPr>
          <w:color w:val="0000FF"/>
        </w:rPr>
        <w:t>nil</w:t>
      </w:r>
      <w:r>
        <w:t>) {</w:t>
      </w:r>
    </w:p>
    <w:p w14:paraId="277314BC" w14:textId="77777777" w:rsidR="002949AF" w:rsidRDefault="002949AF" w:rsidP="002949AF">
      <w:pPr>
        <w:pStyle w:val="Code"/>
      </w:pPr>
      <w:r>
        <w:t xml:space="preserve">                    logger.</w:t>
      </w:r>
      <w:r>
        <w:rPr>
          <w:color w:val="2B839F"/>
        </w:rPr>
        <w:t>logEvent</w:t>
      </w:r>
      <w:r>
        <w:t>(responseError!.</w:t>
      </w:r>
      <w:r>
        <w:rPr>
          <w:color w:val="2B839F"/>
        </w:rPr>
        <w:t>description</w:t>
      </w:r>
      <w:r>
        <w:t>)</w:t>
      </w:r>
    </w:p>
    <w:p w14:paraId="04EF47BE" w14:textId="77777777" w:rsidR="002949AF" w:rsidRDefault="002949AF" w:rsidP="002949AF">
      <w:pPr>
        <w:pStyle w:val="Code"/>
        <w:rPr>
          <w:color w:val="008000"/>
        </w:rPr>
      </w:pPr>
      <w:r>
        <w:t xml:space="preserve">                    </w:t>
      </w:r>
      <w:r>
        <w:rPr>
          <w:color w:val="008000"/>
        </w:rPr>
        <w:t>// Handle here the error response in some way</w:t>
      </w:r>
    </w:p>
    <w:p w14:paraId="6A9FF686" w14:textId="77777777" w:rsidR="002949AF" w:rsidRDefault="002949AF" w:rsidP="002949AF">
      <w:pPr>
        <w:pStyle w:val="Code"/>
      </w:pPr>
      <w:r>
        <w:t xml:space="preserve">                }</w:t>
      </w:r>
    </w:p>
    <w:p w14:paraId="15C15CDB" w14:textId="77777777" w:rsidR="002949AF" w:rsidRDefault="002949AF" w:rsidP="002949AF">
      <w:pPr>
        <w:pStyle w:val="Code"/>
      </w:pPr>
      <w:r>
        <w:t xml:space="preserve">                </w:t>
      </w:r>
      <w:r>
        <w:rPr>
          <w:color w:val="0000FF"/>
        </w:rPr>
        <w:t>else</w:t>
      </w:r>
      <w:r>
        <w:t xml:space="preserve"> {</w:t>
      </w:r>
    </w:p>
    <w:p w14:paraId="3613FFCC" w14:textId="77777777" w:rsidR="002949AF" w:rsidRDefault="002949AF" w:rsidP="002949AF">
      <w:pPr>
        <w:pStyle w:val="Code"/>
      </w:pPr>
      <w:r>
        <w:t xml:space="preserve">                    blockSelf.</w:t>
      </w:r>
      <w:r>
        <w:rPr>
          <w:color w:val="2B839F"/>
        </w:rPr>
        <w:t>processGETData</w:t>
      </w:r>
      <w:r>
        <w:t>(service, id: id, urlSuffix: urlSuffix, params: params, responseJson: responseJson)</w:t>
      </w:r>
    </w:p>
    <w:p w14:paraId="3848FE77" w14:textId="77777777" w:rsidR="002949AF" w:rsidRDefault="002949AF" w:rsidP="002949AF">
      <w:pPr>
        <w:pStyle w:val="Code"/>
      </w:pPr>
      <w:r>
        <w:t xml:space="preserve">                }</w:t>
      </w:r>
    </w:p>
    <w:p w14:paraId="6356EE66" w14:textId="77777777" w:rsidR="002949AF" w:rsidRDefault="002949AF" w:rsidP="002949AF">
      <w:pPr>
        <w:pStyle w:val="Code"/>
      </w:pPr>
      <w:r>
        <w:lastRenderedPageBreak/>
        <w:t xml:space="preserve">        })</w:t>
      </w:r>
    </w:p>
    <w:p w14:paraId="1904B0B9" w14:textId="77777777" w:rsidR="002949AF" w:rsidRDefault="002949AF" w:rsidP="002949AF">
      <w:pPr>
        <w:pStyle w:val="Code"/>
      </w:pPr>
      <w:r>
        <w:t xml:space="preserve">    }</w:t>
      </w:r>
      <w:r w:rsidRPr="00F22E26">
        <w:t xml:space="preserve"> </w:t>
      </w:r>
    </w:p>
    <w:p w14:paraId="63FC71BC" w14:textId="37DEF8CB" w:rsidR="00671321" w:rsidDel="00356222" w:rsidRDefault="00671321" w:rsidP="00671321">
      <w:pPr>
        <w:pStyle w:val="FigureCaption"/>
        <w:rPr>
          <w:del w:id="292" w:author="georg" w:date="2015-10-19T22:40:00Z"/>
        </w:rPr>
      </w:pPr>
      <w:commentRangeStart w:id="293"/>
      <w:del w:id="294" w:author="georg" w:date="2015-10-19T22:40:00Z">
        <w:r w:rsidDel="00356222">
          <w:delText>Listing 13.7. The APIClient.swift</w:delText>
        </w:r>
        <w:commentRangeEnd w:id="293"/>
        <w:r w:rsidR="003C381A" w:rsidDel="00356222">
          <w:rPr>
            <w:rFonts w:asciiTheme="minorHAnsi" w:hAnsiTheme="minorHAnsi"/>
            <w:i w:val="0"/>
            <w:sz w:val="22"/>
          </w:rPr>
          <w:commentReference w:id="293"/>
        </w:r>
      </w:del>
    </w:p>
    <w:p w14:paraId="66A432E7" w14:textId="5D1E0CD3" w:rsidR="00F22E26" w:rsidRPr="00F22E26" w:rsidRDefault="00F22E26" w:rsidP="002949AF">
      <w:pPr>
        <w:pStyle w:val="BodyText"/>
      </w:pPr>
      <w:r w:rsidRPr="00F22E26">
        <w:t xml:space="preserve">For the urlSuffix we use the NSArray data type that will hold all elements of the URL being accessed. </w:t>
      </w:r>
      <w:r>
        <w:t>Since we do not know what data we will send to the API</w:t>
      </w:r>
      <w:r w:rsidRPr="00F22E26">
        <w:t xml:space="preserve">, the NSArray type is ideal because by default it contains AnyObject elements. We also pass the urlSuffix to the processGETData function, so that we can make </w:t>
      </w:r>
      <w:commentRangeStart w:id="295"/>
      <w:del w:id="296" w:author="georg" w:date="2015-10-19T22:42:00Z">
        <w:r w:rsidRPr="00F22E26" w:rsidDel="00356222">
          <w:delText xml:space="preserve">there </w:delText>
        </w:r>
        <w:commentRangeEnd w:id="295"/>
        <w:r w:rsidR="007A4875" w:rsidDel="00356222">
          <w:rPr>
            <w:rFonts w:asciiTheme="minorHAnsi" w:hAnsiTheme="minorHAnsi"/>
          </w:rPr>
          <w:commentReference w:id="295"/>
        </w:r>
      </w:del>
      <w:r w:rsidRPr="00F22E26">
        <w:t>a decision what to do with the response, given the service being called, the optional id of the item, and the urlSuffix. We also defined default values for urlSuffix and params to allow our functions to make calls without providing all nil parameters in tow.</w:t>
      </w:r>
    </w:p>
    <w:p w14:paraId="4441C08D" w14:textId="77777777" w:rsidR="00F22E26" w:rsidRPr="00F22E26" w:rsidRDefault="00F22E26" w:rsidP="00F22E26">
      <w:pPr>
        <w:pStyle w:val="BodyText"/>
      </w:pPr>
      <w:r>
        <w:t xml:space="preserve">The </w:t>
      </w:r>
      <w:r w:rsidRPr="00F22E26">
        <w:t>optional input params is a dictionary with strings for keys and values. This is the most convenient format, considering that POST is not any different from GET in the way the parameters are passed to the API.</w:t>
      </w:r>
    </w:p>
    <w:p w14:paraId="2984CBFF" w14:textId="77777777" w:rsidR="00F22E26" w:rsidRPr="00F22E26" w:rsidRDefault="00F22E26" w:rsidP="00F22E26">
      <w:pPr>
        <w:pStyle w:val="BodyText"/>
      </w:pPr>
      <w:r w:rsidRPr="00F22E26">
        <w:t>The block passed to the NSURLConnection.sendAsynchronousRequest is a closure, which is why we need to assign the blockSelf variable that will be used to make calls in the context of the APIClient library.</w:t>
      </w:r>
    </w:p>
    <w:p w14:paraId="6692C941" w14:textId="16F6A515" w:rsidR="00F22E26" w:rsidRDefault="00F22E26" w:rsidP="00F22E26">
      <w:pPr>
        <w:pStyle w:val="BodyText"/>
        <w:rPr>
          <w:ins w:id="297" w:author="georg" w:date="2015-10-19T22:42:00Z"/>
        </w:rPr>
      </w:pPr>
      <w:r w:rsidRPr="00F22E26">
        <w:t>The function would be the actual handler of that response, which takes the generic form</w:t>
      </w:r>
      <w:ins w:id="298" w:author="georg" w:date="2015-10-19T22:43:00Z">
        <w:r w:rsidR="00356222">
          <w:t xml:space="preserve"> shown in Listing 13-13</w:t>
        </w:r>
      </w:ins>
      <w:r w:rsidRPr="00F22E26">
        <w:t>:</w:t>
      </w:r>
    </w:p>
    <w:p w14:paraId="64DEE98B" w14:textId="690392E8" w:rsidR="00356222" w:rsidRPr="00F22E26" w:rsidRDefault="00356222" w:rsidP="00356222">
      <w:pPr>
        <w:pStyle w:val="FigureCaption"/>
        <w:pPrChange w:id="299" w:author="georg" w:date="2015-10-19T22:43:00Z">
          <w:pPr>
            <w:pStyle w:val="BodyText"/>
          </w:pPr>
        </w:pPrChange>
      </w:pPr>
      <w:ins w:id="300" w:author="georg" w:date="2015-10-19T22:42:00Z">
        <w:r>
          <w:t xml:space="preserve">Listing 13-13. </w:t>
        </w:r>
      </w:ins>
      <w:ins w:id="301" w:author="georg" w:date="2015-10-19T22:44:00Z">
        <w:r w:rsidRPr="00356222">
          <w:t xml:space="preserve">Implementing a </w:t>
        </w:r>
        <w:r>
          <w:t>GET</w:t>
        </w:r>
        <w:r w:rsidRPr="00356222">
          <w:t xml:space="preserve"> request handler</w:t>
        </w:r>
        <w:r w:rsidRPr="00356222">
          <w:commentReference w:id="302"/>
        </w:r>
      </w:ins>
    </w:p>
    <w:p w14:paraId="283FB7BA" w14:textId="77777777" w:rsidR="002949AF" w:rsidRDefault="002949AF" w:rsidP="002949AF">
      <w:pPr>
        <w:pStyle w:val="Code"/>
      </w:pPr>
      <w:commentRangeStart w:id="303"/>
      <w:r>
        <w:t xml:space="preserve">    </w:t>
      </w:r>
      <w:r>
        <w:rPr>
          <w:color w:val="0000FF"/>
        </w:rPr>
        <w:t>func</w:t>
      </w:r>
      <w:r>
        <w:t xml:space="preserve"> processGETData (service: </w:t>
      </w:r>
      <w:r>
        <w:rPr>
          <w:color w:val="2B839F"/>
        </w:rPr>
        <w:t>APIService</w:t>
      </w:r>
      <w:r>
        <w:t xml:space="preserve">, id: </w:t>
      </w:r>
      <w:r>
        <w:rPr>
          <w:color w:val="2B839F"/>
        </w:rPr>
        <w:t>String</w:t>
      </w:r>
      <w:r>
        <w:t xml:space="preserve">!, urlSuffix: </w:t>
      </w:r>
      <w:r>
        <w:rPr>
          <w:color w:val="2B839F"/>
        </w:rPr>
        <w:t>NSArray</w:t>
      </w:r>
      <w:r>
        <w:t>!, params: [</w:t>
      </w:r>
      <w:r>
        <w:rPr>
          <w:color w:val="2B839F"/>
        </w:rPr>
        <w:t>String</w:t>
      </w:r>
      <w:r>
        <w:t>:</w:t>
      </w:r>
      <w:r>
        <w:rPr>
          <w:color w:val="2B839F"/>
        </w:rPr>
        <w:t>String</w:t>
      </w:r>
      <w:r>
        <w:t xml:space="preserve">]!=[:], responseJson: </w:t>
      </w:r>
      <w:r>
        <w:rPr>
          <w:color w:val="2B839F"/>
        </w:rPr>
        <w:t>NSDictionary</w:t>
      </w:r>
      <w:r>
        <w:t>!) {</w:t>
      </w:r>
    </w:p>
    <w:p w14:paraId="2F7830BD" w14:textId="77777777" w:rsidR="002949AF" w:rsidRDefault="002949AF" w:rsidP="002949AF">
      <w:pPr>
        <w:pStyle w:val="Code"/>
        <w:rPr>
          <w:color w:val="008000"/>
        </w:rPr>
      </w:pPr>
      <w:r>
        <w:t xml:space="preserve">        </w:t>
      </w:r>
      <w:r>
        <w:rPr>
          <w:color w:val="008000"/>
        </w:rPr>
        <w:t>// do something with data here</w:t>
      </w:r>
    </w:p>
    <w:p w14:paraId="30F29828" w14:textId="77777777" w:rsidR="002949AF" w:rsidDel="00356222" w:rsidRDefault="002949AF" w:rsidP="002949AF">
      <w:pPr>
        <w:pStyle w:val="Code"/>
        <w:rPr>
          <w:del w:id="304" w:author="georg" w:date="2015-10-19T22:45:00Z"/>
        </w:rPr>
      </w:pPr>
      <w:r>
        <w:t xml:space="preserve">    }</w:t>
      </w:r>
      <w:commentRangeEnd w:id="303"/>
      <w:r w:rsidR="007A4875">
        <w:rPr>
          <w:rFonts w:asciiTheme="minorHAnsi" w:hAnsiTheme="minorHAnsi"/>
          <w:noProof w:val="0"/>
          <w:sz w:val="22"/>
        </w:rPr>
        <w:commentReference w:id="303"/>
      </w:r>
    </w:p>
    <w:p w14:paraId="65C3F3AC" w14:textId="77777777" w:rsidR="002949AF" w:rsidRDefault="002949AF" w:rsidP="00356222">
      <w:pPr>
        <w:pStyle w:val="Code"/>
        <w:pPrChange w:id="305" w:author="georg" w:date="2015-10-19T22:45:00Z">
          <w:pPr>
            <w:pStyle w:val="BodyText"/>
          </w:pPr>
        </w:pPrChange>
      </w:pPr>
    </w:p>
    <w:p w14:paraId="2967EFB8" w14:textId="4CAFFD5E" w:rsidR="00F22E26" w:rsidRPr="00F22E26" w:rsidRDefault="00F22E26" w:rsidP="00F22E26">
      <w:pPr>
        <w:pStyle w:val="BodyText"/>
      </w:pPr>
      <w:r w:rsidRPr="00F22E26">
        <w:t>Just like the GET request, the POST request can have the same structure</w:t>
      </w:r>
      <w:ins w:id="306" w:author="georg" w:date="2015-10-19T22:44:00Z">
        <w:r w:rsidR="00356222">
          <w:t xml:space="preserve"> seen in </w:t>
        </w:r>
      </w:ins>
      <w:del w:id="307" w:author="georg" w:date="2015-10-19T22:44:00Z">
        <w:r w:rsidR="00671321" w:rsidDel="00356222">
          <w:delText>(</w:delText>
        </w:r>
      </w:del>
      <w:commentRangeStart w:id="308"/>
      <w:r w:rsidR="00671321">
        <w:t>Listing 13-</w:t>
      </w:r>
      <w:ins w:id="309" w:author="georg" w:date="2015-10-19T22:43:00Z">
        <w:r w:rsidR="00356222">
          <w:t>14</w:t>
        </w:r>
      </w:ins>
      <w:del w:id="310" w:author="georg" w:date="2015-10-19T22:43:00Z">
        <w:r w:rsidR="00671321" w:rsidDel="00356222">
          <w:delText>8</w:delText>
        </w:r>
      </w:del>
      <w:ins w:id="311" w:author="georg" w:date="2015-10-19T22:44:00Z">
        <w:r w:rsidR="00356222">
          <w:t>. This too, is part of the APIClient class (the APIClient.swift file)</w:t>
        </w:r>
      </w:ins>
      <w:del w:id="312" w:author="georg" w:date="2015-10-19T22:44:00Z">
        <w:r w:rsidR="00671321" w:rsidDel="00356222">
          <w:delText>)</w:delText>
        </w:r>
      </w:del>
      <w:r w:rsidRPr="00F22E26">
        <w:t>:</w:t>
      </w:r>
      <w:commentRangeEnd w:id="308"/>
      <w:r w:rsidR="00D94C40">
        <w:rPr>
          <w:rFonts w:asciiTheme="minorHAnsi" w:hAnsiTheme="minorHAnsi"/>
        </w:rPr>
        <w:commentReference w:id="308"/>
      </w:r>
    </w:p>
    <w:p w14:paraId="6305F80A" w14:textId="4ADA88F8" w:rsidR="00356222" w:rsidRPr="00356222" w:rsidDel="00356222" w:rsidRDefault="00356222" w:rsidP="00356222">
      <w:pPr>
        <w:pStyle w:val="FigureCaption"/>
        <w:rPr>
          <w:del w:id="313" w:author="georg" w:date="2015-10-19T22:43:00Z"/>
        </w:rPr>
      </w:pPr>
      <w:moveToRangeStart w:id="314" w:author="georg" w:date="2015-10-19T22:43:00Z" w:name="move433057966"/>
      <w:commentRangeStart w:id="315"/>
      <w:commentRangeStart w:id="316"/>
      <w:r w:rsidRPr="00356222">
        <w:t>Listing 13-</w:t>
      </w:r>
      <w:del w:id="317" w:author="georg" w:date="2015-10-19T22:44:00Z">
        <w:r w:rsidRPr="00356222" w:rsidDel="00356222">
          <w:delText>8</w:delText>
        </w:r>
      </w:del>
      <w:ins w:id="318" w:author="georg" w:date="2015-10-19T22:44:00Z">
        <w:r>
          <w:t>14</w:t>
        </w:r>
      </w:ins>
      <w:r w:rsidRPr="00356222">
        <w:t>. Implementing a POST request handler</w:t>
      </w:r>
      <w:commentRangeEnd w:id="315"/>
      <w:r w:rsidRPr="00356222">
        <w:commentReference w:id="315"/>
      </w:r>
      <w:commentRangeEnd w:id="316"/>
      <w:r>
        <w:rPr>
          <w:rFonts w:asciiTheme="minorHAnsi" w:hAnsiTheme="minorHAnsi"/>
          <w:i w:val="0"/>
          <w:sz w:val="22"/>
        </w:rPr>
        <w:commentReference w:id="316"/>
      </w:r>
    </w:p>
    <w:moveToRangeEnd w:id="314"/>
    <w:p w14:paraId="14C19F39" w14:textId="77777777" w:rsidR="00356222" w:rsidRDefault="00356222" w:rsidP="00356222">
      <w:pPr>
        <w:pStyle w:val="FigureCaption"/>
        <w:rPr>
          <w:ins w:id="319" w:author="georg" w:date="2015-10-19T22:43:00Z"/>
        </w:rPr>
        <w:pPrChange w:id="320" w:author="georg" w:date="2015-10-19T22:43:00Z">
          <w:pPr>
            <w:pStyle w:val="Code"/>
          </w:pPr>
        </w:pPrChange>
      </w:pPr>
    </w:p>
    <w:p w14:paraId="13641E58" w14:textId="77777777" w:rsidR="002949AF" w:rsidRDefault="002949AF" w:rsidP="002949AF">
      <w:pPr>
        <w:pStyle w:val="Code"/>
      </w:pPr>
      <w:r>
        <w:t xml:space="preserve">    </w:t>
      </w:r>
      <w:r>
        <w:rPr>
          <w:color w:val="0000FF"/>
        </w:rPr>
        <w:t>func</w:t>
      </w:r>
      <w:r>
        <w:t xml:space="preserve"> postData (service: </w:t>
      </w:r>
      <w:r>
        <w:rPr>
          <w:color w:val="2B839F"/>
        </w:rPr>
        <w:t>APIService</w:t>
      </w:r>
      <w:r>
        <w:t xml:space="preserve">, id: </w:t>
      </w:r>
      <w:r>
        <w:rPr>
          <w:color w:val="2B839F"/>
        </w:rPr>
        <w:t>String</w:t>
      </w:r>
      <w:r>
        <w:t>!=</w:t>
      </w:r>
      <w:r>
        <w:rPr>
          <w:color w:val="0000FF"/>
        </w:rPr>
        <w:t>nil</w:t>
      </w:r>
      <w:r>
        <w:t xml:space="preserve">, urlSuffix: </w:t>
      </w:r>
      <w:r>
        <w:rPr>
          <w:color w:val="2B839F"/>
        </w:rPr>
        <w:t>NSArray</w:t>
      </w:r>
      <w:r>
        <w:t>!=</w:t>
      </w:r>
      <w:r>
        <w:rPr>
          <w:color w:val="0000FF"/>
        </w:rPr>
        <w:t>nil</w:t>
      </w:r>
      <w:r>
        <w:t>, params: [</w:t>
      </w:r>
      <w:r>
        <w:rPr>
          <w:color w:val="2B839F"/>
        </w:rPr>
        <w:t>String</w:t>
      </w:r>
      <w:r>
        <w:t>:</w:t>
      </w:r>
      <w:r>
        <w:rPr>
          <w:color w:val="2B839F"/>
        </w:rPr>
        <w:t>String</w:t>
      </w:r>
      <w:r>
        <w:t>]!=[:]) {</w:t>
      </w:r>
    </w:p>
    <w:p w14:paraId="02ECC7CD" w14:textId="77777777" w:rsidR="002949AF" w:rsidRDefault="002949AF" w:rsidP="002949AF">
      <w:pPr>
        <w:pStyle w:val="Code"/>
      </w:pPr>
      <w:r>
        <w:t xml:space="preserve">        </w:t>
      </w:r>
      <w:r>
        <w:rPr>
          <w:color w:val="0000FF"/>
        </w:rPr>
        <w:t>let</w:t>
      </w:r>
      <w:r>
        <w:t xml:space="preserve"> blockSelf = </w:t>
      </w:r>
      <w:r>
        <w:rPr>
          <w:color w:val="0000FF"/>
        </w:rPr>
        <w:t>self</w:t>
      </w:r>
    </w:p>
    <w:p w14:paraId="50B9AEEE" w14:textId="77777777" w:rsidR="002949AF" w:rsidRDefault="002949AF" w:rsidP="002949AF">
      <w:pPr>
        <w:pStyle w:val="Code"/>
      </w:pPr>
      <w:r>
        <w:t xml:space="preserve">        </w:t>
      </w:r>
      <w:r>
        <w:rPr>
          <w:color w:val="0000FF"/>
        </w:rPr>
        <w:t>let</w:t>
      </w:r>
      <w:r>
        <w:t xml:space="preserve"> logger: </w:t>
      </w:r>
      <w:r>
        <w:rPr>
          <w:color w:val="2B839F"/>
        </w:rPr>
        <w:t>UILogger</w:t>
      </w:r>
      <w:r>
        <w:t xml:space="preserve"> = </w:t>
      </w:r>
      <w:r>
        <w:rPr>
          <w:color w:val="2B839F"/>
        </w:rPr>
        <w:t>viewController</w:t>
      </w:r>
      <w:r>
        <w:t>.</w:t>
      </w:r>
      <w:r>
        <w:rPr>
          <w:color w:val="2B839F"/>
        </w:rPr>
        <w:t>logger</w:t>
      </w:r>
    </w:p>
    <w:p w14:paraId="7E78C7C9" w14:textId="77777777" w:rsidR="002949AF" w:rsidRDefault="002949AF" w:rsidP="002949AF">
      <w:pPr>
        <w:pStyle w:val="Code"/>
      </w:pPr>
      <w:r>
        <w:t xml:space="preserve">        </w:t>
      </w:r>
      <w:r>
        <w:rPr>
          <w:color w:val="0000FF"/>
        </w:rPr>
        <w:t>self</w:t>
      </w:r>
      <w:r>
        <w:t>.</w:t>
      </w:r>
      <w:r>
        <w:rPr>
          <w:color w:val="2B839F"/>
        </w:rPr>
        <w:t>apiRequest</w:t>
      </w:r>
      <w:r>
        <w:t>(</w:t>
      </w:r>
    </w:p>
    <w:p w14:paraId="7A956D5E" w14:textId="77777777" w:rsidR="002949AF" w:rsidRDefault="002949AF" w:rsidP="002949AF">
      <w:pPr>
        <w:pStyle w:val="Code"/>
      </w:pPr>
      <w:r>
        <w:t xml:space="preserve">            service,</w:t>
      </w:r>
    </w:p>
    <w:p w14:paraId="51919905" w14:textId="77777777" w:rsidR="002949AF" w:rsidRDefault="002949AF" w:rsidP="002949AF">
      <w:pPr>
        <w:pStyle w:val="Code"/>
      </w:pPr>
      <w:r>
        <w:t xml:space="preserve">            method: </w:t>
      </w:r>
      <w:r>
        <w:rPr>
          <w:color w:val="2B839F"/>
        </w:rPr>
        <w:t>APIMethod</w:t>
      </w:r>
      <w:r>
        <w:t>.</w:t>
      </w:r>
      <w:r>
        <w:rPr>
          <w:color w:val="2B839F"/>
        </w:rPr>
        <w:t>POST</w:t>
      </w:r>
      <w:r>
        <w:t>,</w:t>
      </w:r>
    </w:p>
    <w:p w14:paraId="59A847FB" w14:textId="77777777" w:rsidR="002949AF" w:rsidRDefault="002949AF" w:rsidP="002949AF">
      <w:pPr>
        <w:pStyle w:val="Code"/>
      </w:pPr>
      <w:r>
        <w:t xml:space="preserve">            id: id,</w:t>
      </w:r>
    </w:p>
    <w:p w14:paraId="27DE48FE" w14:textId="77777777" w:rsidR="002949AF" w:rsidRDefault="002949AF" w:rsidP="002949AF">
      <w:pPr>
        <w:pStyle w:val="Code"/>
      </w:pPr>
      <w:r>
        <w:t xml:space="preserve">            urlSuffix: urlSuffix,</w:t>
      </w:r>
    </w:p>
    <w:p w14:paraId="15A305D4" w14:textId="77777777" w:rsidR="002949AF" w:rsidRDefault="002949AF" w:rsidP="002949AF">
      <w:pPr>
        <w:pStyle w:val="Code"/>
      </w:pPr>
      <w:r>
        <w:t xml:space="preserve">            inputData: params,</w:t>
      </w:r>
    </w:p>
    <w:p w14:paraId="2A23496B" w14:textId="77777777" w:rsidR="002949AF" w:rsidRDefault="002949AF" w:rsidP="002949AF">
      <w:pPr>
        <w:pStyle w:val="Code"/>
      </w:pPr>
      <w:r>
        <w:t xml:space="preserve">            callback: { (responseJson: </w:t>
      </w:r>
      <w:r>
        <w:rPr>
          <w:color w:val="2B839F"/>
        </w:rPr>
        <w:t>NSDictionary</w:t>
      </w:r>
      <w:r>
        <w:t xml:space="preserve">!, responseError: </w:t>
      </w:r>
      <w:r>
        <w:rPr>
          <w:color w:val="2B839F"/>
        </w:rPr>
        <w:t>NSError</w:t>
      </w:r>
      <w:r>
        <w:t xml:space="preserve">!) -&gt; </w:t>
      </w:r>
      <w:r>
        <w:rPr>
          <w:color w:val="2B839F"/>
        </w:rPr>
        <w:t>Void</w:t>
      </w:r>
      <w:r>
        <w:t xml:space="preserve"> </w:t>
      </w:r>
      <w:r>
        <w:rPr>
          <w:color w:val="0000FF"/>
        </w:rPr>
        <w:t>in</w:t>
      </w:r>
    </w:p>
    <w:p w14:paraId="26C45894" w14:textId="77777777" w:rsidR="002949AF" w:rsidRDefault="002949AF" w:rsidP="002949AF">
      <w:pPr>
        <w:pStyle w:val="Code"/>
      </w:pPr>
      <w:r>
        <w:t xml:space="preserve">                </w:t>
      </w:r>
      <w:r>
        <w:rPr>
          <w:color w:val="0000FF"/>
        </w:rPr>
        <w:t>if</w:t>
      </w:r>
      <w:r>
        <w:t xml:space="preserve"> (responseError != </w:t>
      </w:r>
      <w:r>
        <w:rPr>
          <w:color w:val="0000FF"/>
        </w:rPr>
        <w:t>nil</w:t>
      </w:r>
      <w:r>
        <w:t>) {</w:t>
      </w:r>
    </w:p>
    <w:p w14:paraId="5586DCE9" w14:textId="77777777" w:rsidR="002949AF" w:rsidRDefault="002949AF" w:rsidP="002949AF">
      <w:pPr>
        <w:pStyle w:val="Code"/>
      </w:pPr>
      <w:r>
        <w:t xml:space="preserve">                    logger.</w:t>
      </w:r>
      <w:r>
        <w:rPr>
          <w:color w:val="2B839F"/>
        </w:rPr>
        <w:t>logEvent</w:t>
      </w:r>
      <w:r>
        <w:t>(responseError!.</w:t>
      </w:r>
      <w:r>
        <w:rPr>
          <w:color w:val="2B839F"/>
        </w:rPr>
        <w:t>description</w:t>
      </w:r>
      <w:r>
        <w:t>)</w:t>
      </w:r>
    </w:p>
    <w:p w14:paraId="31D5CADC" w14:textId="77777777" w:rsidR="002949AF" w:rsidRDefault="002949AF" w:rsidP="002949AF">
      <w:pPr>
        <w:pStyle w:val="Code"/>
        <w:rPr>
          <w:color w:val="008000"/>
        </w:rPr>
      </w:pPr>
      <w:r>
        <w:t xml:space="preserve">                    </w:t>
      </w:r>
      <w:r>
        <w:rPr>
          <w:color w:val="008000"/>
        </w:rPr>
        <w:t>// Handle here the error response in some way</w:t>
      </w:r>
    </w:p>
    <w:p w14:paraId="71D42931" w14:textId="77777777" w:rsidR="002949AF" w:rsidRDefault="002949AF" w:rsidP="002949AF">
      <w:pPr>
        <w:pStyle w:val="Code"/>
      </w:pPr>
      <w:r>
        <w:lastRenderedPageBreak/>
        <w:t xml:space="preserve">                }</w:t>
      </w:r>
    </w:p>
    <w:p w14:paraId="733D43BE" w14:textId="77777777" w:rsidR="002949AF" w:rsidRDefault="002949AF" w:rsidP="002949AF">
      <w:pPr>
        <w:pStyle w:val="Code"/>
      </w:pPr>
      <w:r>
        <w:t xml:space="preserve">                </w:t>
      </w:r>
      <w:r>
        <w:rPr>
          <w:color w:val="0000FF"/>
        </w:rPr>
        <w:t>else</w:t>
      </w:r>
      <w:r>
        <w:t xml:space="preserve"> {</w:t>
      </w:r>
    </w:p>
    <w:p w14:paraId="105CD579" w14:textId="77777777" w:rsidR="002949AF" w:rsidRDefault="002949AF" w:rsidP="002949AF">
      <w:pPr>
        <w:pStyle w:val="Code"/>
      </w:pPr>
      <w:r>
        <w:t xml:space="preserve">                    blockSelf.</w:t>
      </w:r>
      <w:r>
        <w:rPr>
          <w:color w:val="2B839F"/>
        </w:rPr>
        <w:t>processPOSTData</w:t>
      </w:r>
      <w:r>
        <w:t>(service, id: id, urlSuffix: urlSuffix, params: params, responseJson: responseJson)</w:t>
      </w:r>
    </w:p>
    <w:p w14:paraId="547649C3" w14:textId="77777777" w:rsidR="002949AF" w:rsidRDefault="002949AF" w:rsidP="002949AF">
      <w:pPr>
        <w:pStyle w:val="Code"/>
      </w:pPr>
      <w:r>
        <w:t xml:space="preserve">                }</w:t>
      </w:r>
    </w:p>
    <w:p w14:paraId="58F8B0A1" w14:textId="77777777" w:rsidR="002949AF" w:rsidRDefault="002949AF" w:rsidP="002949AF">
      <w:pPr>
        <w:pStyle w:val="Code"/>
      </w:pPr>
      <w:r>
        <w:t xml:space="preserve">        })</w:t>
      </w:r>
    </w:p>
    <w:p w14:paraId="579CF4D1" w14:textId="77777777" w:rsidR="002949AF" w:rsidRDefault="002949AF" w:rsidP="002949AF">
      <w:pPr>
        <w:pStyle w:val="Code"/>
      </w:pPr>
      <w:r>
        <w:t xml:space="preserve">    }</w:t>
      </w:r>
    </w:p>
    <w:p w14:paraId="3B68D815" w14:textId="77777777" w:rsidR="002949AF" w:rsidRDefault="002949AF" w:rsidP="002949AF">
      <w:pPr>
        <w:pStyle w:val="Code"/>
      </w:pPr>
      <w:r>
        <w:t xml:space="preserve">    </w:t>
      </w:r>
    </w:p>
    <w:p w14:paraId="40367585" w14:textId="77777777" w:rsidR="002949AF" w:rsidRDefault="002949AF" w:rsidP="002949AF">
      <w:pPr>
        <w:pStyle w:val="Code"/>
      </w:pPr>
      <w:r>
        <w:t xml:space="preserve">    </w:t>
      </w:r>
      <w:r>
        <w:rPr>
          <w:color w:val="0000FF"/>
        </w:rPr>
        <w:t>func</w:t>
      </w:r>
      <w:r>
        <w:t xml:space="preserve"> processPOSTData (service: </w:t>
      </w:r>
      <w:r>
        <w:rPr>
          <w:color w:val="2B839F"/>
        </w:rPr>
        <w:t>APIService</w:t>
      </w:r>
      <w:r>
        <w:t xml:space="preserve">, id: </w:t>
      </w:r>
      <w:r>
        <w:rPr>
          <w:color w:val="2B839F"/>
        </w:rPr>
        <w:t>String</w:t>
      </w:r>
      <w:r>
        <w:t xml:space="preserve">!, urlSuffix: </w:t>
      </w:r>
      <w:r>
        <w:rPr>
          <w:color w:val="2B839F"/>
        </w:rPr>
        <w:t>NSArray</w:t>
      </w:r>
      <w:r>
        <w:t>!, params: [</w:t>
      </w:r>
      <w:r>
        <w:rPr>
          <w:color w:val="2B839F"/>
        </w:rPr>
        <w:t>String</w:t>
      </w:r>
      <w:r>
        <w:t>:</w:t>
      </w:r>
      <w:r>
        <w:rPr>
          <w:color w:val="2B839F"/>
        </w:rPr>
        <w:t>String</w:t>
      </w:r>
      <w:r>
        <w:t xml:space="preserve">]!=[:], responseJson: </w:t>
      </w:r>
      <w:r>
        <w:rPr>
          <w:color w:val="2B839F"/>
        </w:rPr>
        <w:t>NSDictionary</w:t>
      </w:r>
      <w:r>
        <w:t>!) {</w:t>
      </w:r>
    </w:p>
    <w:p w14:paraId="04474BA2" w14:textId="77777777" w:rsidR="002949AF" w:rsidRDefault="002949AF" w:rsidP="002949AF">
      <w:pPr>
        <w:pStyle w:val="Code"/>
        <w:rPr>
          <w:color w:val="008000"/>
        </w:rPr>
      </w:pPr>
      <w:r>
        <w:t xml:space="preserve">        </w:t>
      </w:r>
      <w:r>
        <w:rPr>
          <w:color w:val="008000"/>
        </w:rPr>
        <w:t>// do something with data here</w:t>
      </w:r>
    </w:p>
    <w:p w14:paraId="3E2D30F0" w14:textId="77777777" w:rsidR="002949AF" w:rsidRDefault="002949AF" w:rsidP="002949AF">
      <w:pPr>
        <w:pStyle w:val="Code"/>
      </w:pPr>
      <w:r>
        <w:t xml:space="preserve">    }</w:t>
      </w:r>
    </w:p>
    <w:p w14:paraId="66BB2BAC" w14:textId="2C8566B3" w:rsidR="00671321" w:rsidDel="00356222" w:rsidRDefault="00671321" w:rsidP="00671321">
      <w:pPr>
        <w:pStyle w:val="FigureCaption"/>
        <w:rPr>
          <w:moveFrom w:id="321" w:author="georg" w:date="2015-10-19T22:43:00Z"/>
        </w:rPr>
      </w:pPr>
      <w:moveFromRangeStart w:id="322" w:author="georg" w:date="2015-10-19T22:43:00Z" w:name="move433057966"/>
      <w:commentRangeStart w:id="323"/>
      <w:moveFrom w:id="324" w:author="georg" w:date="2015-10-19T22:43:00Z">
        <w:r w:rsidDel="00356222">
          <w:t>Listing 13-8. Implementing a POST request handler</w:t>
        </w:r>
        <w:commentRangeEnd w:id="323"/>
        <w:r w:rsidR="003C381A" w:rsidDel="00356222">
          <w:rPr>
            <w:rFonts w:asciiTheme="minorHAnsi" w:hAnsiTheme="minorHAnsi"/>
            <w:i w:val="0"/>
            <w:sz w:val="22"/>
          </w:rPr>
          <w:commentReference w:id="323"/>
        </w:r>
      </w:moveFrom>
    </w:p>
    <w:moveFromRangeEnd w:id="322"/>
    <w:p w14:paraId="35874013" w14:textId="77777777" w:rsidR="00F22E26" w:rsidRPr="00F22E26" w:rsidRDefault="00F22E26" w:rsidP="00F22E26">
      <w:pPr>
        <w:pStyle w:val="BodyText"/>
      </w:pPr>
      <w:r w:rsidRPr="00F22E26">
        <w:t>Of course, we can implement the request process in many different ways, but having a common handler for an API request type allows us to avoid a callback hell.</w:t>
      </w:r>
    </w:p>
    <w:p w14:paraId="20B1E388" w14:textId="36BCC366" w:rsidR="002949AF" w:rsidRPr="002949AF" w:rsidRDefault="00F22E26" w:rsidP="002949AF">
      <w:pPr>
        <w:pStyle w:val="BodyText"/>
      </w:pPr>
      <w:r w:rsidRPr="00F22E26">
        <w:t>We notice that the verb is not a string, but an enum value: APIMethod.GET. This is an enum that we define in this library, to provide easy access to the verbs as strings, rather than using the strings directly. It also gives us control on which HTTP verbs are supported by the API client</w:t>
      </w:r>
      <w:ins w:id="325" w:author="georg" w:date="2015-10-19T22:45:00Z">
        <w:r w:rsidR="00356222">
          <w:t>(Listing 13-15)</w:t>
        </w:r>
      </w:ins>
      <w:ins w:id="326" w:author="georg" w:date="2015-10-19T22:46:00Z">
        <w:r w:rsidR="00356222">
          <w:t>. This too, is part of the APIClient class(the APIClient.swift file)</w:t>
        </w:r>
      </w:ins>
      <w:r w:rsidRPr="00F22E26">
        <w:t>:</w:t>
      </w:r>
    </w:p>
    <w:p w14:paraId="6372AEF2" w14:textId="22C1067F" w:rsidR="002949AF" w:rsidRDefault="00356222" w:rsidP="00356222">
      <w:pPr>
        <w:pStyle w:val="FigureCaption"/>
        <w:rPr>
          <w:color w:val="000000"/>
        </w:rPr>
        <w:pPrChange w:id="327" w:author="georg" w:date="2015-10-19T22:46:00Z">
          <w:pPr>
            <w:pStyle w:val="Code"/>
          </w:pPr>
        </w:pPrChange>
      </w:pPr>
      <w:ins w:id="328" w:author="georg" w:date="2015-10-19T22:46:00Z">
        <w:r w:rsidRPr="00356222">
          <w:t>Listing 13-15</w:t>
        </w:r>
        <w:r>
          <w:t>. The APIMethod enum</w:t>
        </w:r>
      </w:ins>
    </w:p>
    <w:p w14:paraId="41AE7240" w14:textId="77777777" w:rsidR="002949AF" w:rsidRDefault="002949AF" w:rsidP="002949AF">
      <w:pPr>
        <w:pStyle w:val="Code"/>
        <w:rPr>
          <w:color w:val="000000"/>
        </w:rPr>
      </w:pPr>
      <w:commentRangeStart w:id="329"/>
      <w:commentRangeStart w:id="330"/>
      <w:commentRangeStart w:id="331"/>
      <w:commentRangeStart w:id="332"/>
      <w:r>
        <w:t>enum</w:t>
      </w:r>
      <w:r>
        <w:rPr>
          <w:color w:val="000000"/>
        </w:rPr>
        <w:t xml:space="preserve"> APIMethod {</w:t>
      </w:r>
    </w:p>
    <w:p w14:paraId="5C61D026" w14:textId="77777777" w:rsidR="002949AF" w:rsidRDefault="002949AF" w:rsidP="002949AF">
      <w:pPr>
        <w:pStyle w:val="Code"/>
        <w:rPr>
          <w:color w:val="000000"/>
        </w:rPr>
      </w:pPr>
      <w:r>
        <w:rPr>
          <w:color w:val="000000"/>
        </w:rPr>
        <w:t xml:space="preserve">    </w:t>
      </w:r>
      <w:r>
        <w:t>case</w:t>
      </w:r>
      <w:r>
        <w:rPr>
          <w:color w:val="000000"/>
        </w:rPr>
        <w:t xml:space="preserve"> GET, POST</w:t>
      </w:r>
    </w:p>
    <w:p w14:paraId="2F7B25E9" w14:textId="77777777" w:rsidR="002949AF" w:rsidRDefault="002949AF" w:rsidP="002949AF">
      <w:pPr>
        <w:pStyle w:val="Code"/>
        <w:rPr>
          <w:color w:val="000000"/>
        </w:rPr>
      </w:pPr>
      <w:r>
        <w:rPr>
          <w:color w:val="000000"/>
        </w:rPr>
        <w:t xml:space="preserve">    </w:t>
      </w:r>
      <w:r>
        <w:t>func</w:t>
      </w:r>
      <w:r>
        <w:rPr>
          <w:color w:val="000000"/>
        </w:rPr>
        <w:t xml:space="preserve"> toString() -&gt; </w:t>
      </w:r>
      <w:r>
        <w:rPr>
          <w:color w:val="2B839F"/>
        </w:rPr>
        <w:t>String</w:t>
      </w:r>
      <w:r>
        <w:rPr>
          <w:color w:val="000000"/>
        </w:rPr>
        <w:t xml:space="preserve"> {</w:t>
      </w:r>
    </w:p>
    <w:p w14:paraId="226A28E6" w14:textId="77777777" w:rsidR="002949AF" w:rsidRDefault="002949AF" w:rsidP="002949AF">
      <w:pPr>
        <w:pStyle w:val="Code"/>
        <w:rPr>
          <w:color w:val="000000"/>
        </w:rPr>
      </w:pPr>
      <w:r>
        <w:rPr>
          <w:color w:val="000000"/>
        </w:rPr>
        <w:t xml:space="preserve">        </w:t>
      </w:r>
      <w:r>
        <w:t>var</w:t>
      </w:r>
      <w:r>
        <w:rPr>
          <w:color w:val="000000"/>
        </w:rPr>
        <w:t xml:space="preserve"> method: </w:t>
      </w:r>
      <w:r>
        <w:rPr>
          <w:color w:val="2B839F"/>
        </w:rPr>
        <w:t>String</w:t>
      </w:r>
      <w:r>
        <w:rPr>
          <w:color w:val="000000"/>
        </w:rPr>
        <w:t>!</w:t>
      </w:r>
    </w:p>
    <w:p w14:paraId="5DAFBD72" w14:textId="77777777" w:rsidR="002949AF" w:rsidRDefault="002949AF" w:rsidP="002949AF">
      <w:pPr>
        <w:pStyle w:val="Code"/>
        <w:rPr>
          <w:color w:val="000000"/>
        </w:rPr>
      </w:pPr>
      <w:r>
        <w:rPr>
          <w:color w:val="000000"/>
        </w:rPr>
        <w:t xml:space="preserve">        </w:t>
      </w:r>
      <w:r>
        <w:t>switch</w:t>
      </w:r>
      <w:r>
        <w:rPr>
          <w:color w:val="000000"/>
        </w:rPr>
        <w:t xml:space="preserve"> </w:t>
      </w:r>
      <w:r>
        <w:t>self</w:t>
      </w:r>
      <w:r>
        <w:rPr>
          <w:color w:val="000000"/>
        </w:rPr>
        <w:t xml:space="preserve"> {</w:t>
      </w:r>
    </w:p>
    <w:p w14:paraId="3A03999A" w14:textId="77777777" w:rsidR="002949AF" w:rsidRDefault="002949AF" w:rsidP="002949AF">
      <w:pPr>
        <w:pStyle w:val="Code"/>
        <w:rPr>
          <w:color w:val="000000"/>
        </w:rPr>
      </w:pPr>
      <w:r>
        <w:rPr>
          <w:color w:val="000000"/>
        </w:rPr>
        <w:t xml:space="preserve">        </w:t>
      </w:r>
      <w:r>
        <w:t>case</w:t>
      </w:r>
      <w:r>
        <w:rPr>
          <w:color w:val="000000"/>
        </w:rPr>
        <w:t xml:space="preserve"> .GET:</w:t>
      </w:r>
    </w:p>
    <w:p w14:paraId="372884F5" w14:textId="77777777" w:rsidR="002949AF" w:rsidRDefault="002949AF" w:rsidP="002949AF">
      <w:pPr>
        <w:pStyle w:val="Code"/>
        <w:rPr>
          <w:color w:val="000000"/>
        </w:rPr>
      </w:pPr>
      <w:r>
        <w:rPr>
          <w:color w:val="000000"/>
        </w:rPr>
        <w:t xml:space="preserve">            method = </w:t>
      </w:r>
      <w:r>
        <w:rPr>
          <w:color w:val="A31515"/>
        </w:rPr>
        <w:t>"GET"</w:t>
      </w:r>
    </w:p>
    <w:p w14:paraId="288186F1" w14:textId="77777777" w:rsidR="002949AF" w:rsidRDefault="002949AF" w:rsidP="002949AF">
      <w:pPr>
        <w:pStyle w:val="Code"/>
        <w:rPr>
          <w:color w:val="000000"/>
        </w:rPr>
      </w:pPr>
      <w:r>
        <w:rPr>
          <w:color w:val="000000"/>
        </w:rPr>
        <w:t xml:space="preserve">        </w:t>
      </w:r>
      <w:r>
        <w:t>case</w:t>
      </w:r>
      <w:r>
        <w:rPr>
          <w:color w:val="000000"/>
        </w:rPr>
        <w:t xml:space="preserve"> .POST:</w:t>
      </w:r>
    </w:p>
    <w:p w14:paraId="0C22A086" w14:textId="77777777" w:rsidR="002949AF" w:rsidRDefault="002949AF" w:rsidP="002949AF">
      <w:pPr>
        <w:pStyle w:val="Code"/>
        <w:rPr>
          <w:color w:val="000000"/>
        </w:rPr>
      </w:pPr>
      <w:r>
        <w:rPr>
          <w:color w:val="000000"/>
        </w:rPr>
        <w:t xml:space="preserve">            method = </w:t>
      </w:r>
      <w:r>
        <w:rPr>
          <w:color w:val="A31515"/>
        </w:rPr>
        <w:t>"POST"</w:t>
      </w:r>
    </w:p>
    <w:p w14:paraId="2774E768" w14:textId="77777777" w:rsidR="002949AF" w:rsidRDefault="002949AF" w:rsidP="002949AF">
      <w:pPr>
        <w:pStyle w:val="Code"/>
        <w:rPr>
          <w:color w:val="000000"/>
        </w:rPr>
      </w:pPr>
      <w:r>
        <w:rPr>
          <w:color w:val="000000"/>
        </w:rPr>
        <w:t xml:space="preserve">        }</w:t>
      </w:r>
    </w:p>
    <w:p w14:paraId="4ADE597F" w14:textId="77777777" w:rsidR="002949AF" w:rsidRDefault="002949AF" w:rsidP="002949AF">
      <w:pPr>
        <w:pStyle w:val="Code"/>
        <w:rPr>
          <w:color w:val="000000"/>
        </w:rPr>
      </w:pPr>
      <w:r>
        <w:rPr>
          <w:color w:val="000000"/>
        </w:rPr>
        <w:t xml:space="preserve">        </w:t>
      </w:r>
      <w:r>
        <w:t>return</w:t>
      </w:r>
      <w:r>
        <w:rPr>
          <w:color w:val="000000"/>
        </w:rPr>
        <w:t xml:space="preserve"> method</w:t>
      </w:r>
    </w:p>
    <w:p w14:paraId="4F1C395F" w14:textId="77777777" w:rsidR="002949AF" w:rsidRDefault="002949AF" w:rsidP="002949AF">
      <w:pPr>
        <w:pStyle w:val="Code"/>
        <w:rPr>
          <w:color w:val="000000"/>
        </w:rPr>
      </w:pPr>
      <w:r>
        <w:rPr>
          <w:color w:val="000000"/>
        </w:rPr>
        <w:t xml:space="preserve">    }</w:t>
      </w:r>
    </w:p>
    <w:p w14:paraId="08D1E25B" w14:textId="77777777" w:rsidR="002949AF" w:rsidRDefault="002949AF" w:rsidP="002949AF">
      <w:pPr>
        <w:pStyle w:val="Code"/>
      </w:pPr>
      <w:r>
        <w:rPr>
          <w:color w:val="000000"/>
        </w:rPr>
        <w:t>}</w:t>
      </w:r>
      <w:r w:rsidRPr="00F22E26">
        <w:t xml:space="preserve"> </w:t>
      </w:r>
      <w:commentRangeEnd w:id="329"/>
      <w:r w:rsidR="00D94C40">
        <w:rPr>
          <w:rFonts w:asciiTheme="minorHAnsi" w:hAnsiTheme="minorHAnsi"/>
          <w:noProof w:val="0"/>
          <w:sz w:val="22"/>
        </w:rPr>
        <w:commentReference w:id="329"/>
      </w:r>
      <w:commentRangeEnd w:id="330"/>
      <w:commentRangeEnd w:id="332"/>
      <w:r w:rsidR="00356222">
        <w:rPr>
          <w:rFonts w:asciiTheme="minorHAnsi" w:hAnsiTheme="minorHAnsi"/>
          <w:noProof w:val="0"/>
          <w:sz w:val="22"/>
        </w:rPr>
        <w:commentReference w:id="332"/>
      </w:r>
      <w:r w:rsidR="00D94C40">
        <w:rPr>
          <w:rFonts w:asciiTheme="minorHAnsi" w:hAnsiTheme="minorHAnsi"/>
          <w:noProof w:val="0"/>
          <w:sz w:val="22"/>
        </w:rPr>
        <w:commentReference w:id="330"/>
      </w:r>
      <w:commentRangeEnd w:id="331"/>
      <w:r w:rsidR="00356222">
        <w:rPr>
          <w:rFonts w:asciiTheme="minorHAnsi" w:hAnsiTheme="minorHAnsi"/>
          <w:noProof w:val="0"/>
          <w:sz w:val="22"/>
        </w:rPr>
        <w:commentReference w:id="331"/>
      </w:r>
    </w:p>
    <w:p w14:paraId="76E585A9" w14:textId="77777777" w:rsidR="00F22E26" w:rsidRPr="00F22E26" w:rsidRDefault="00F22E26" w:rsidP="002949AF">
      <w:pPr>
        <w:pStyle w:val="BodyText"/>
      </w:pPr>
      <w:r w:rsidRPr="00F22E26">
        <w:t xml:space="preserve">The hasBody() function is provided here as an example that could be useful in the apiRequest to properly format the request, so that GET and DELETE use the parameters as key-value pairs, while </w:t>
      </w:r>
      <w:r>
        <w:t>the PUT and POST use it as JSON</w:t>
      </w:r>
      <w:r w:rsidRPr="00F22E26">
        <w:t>.</w:t>
      </w:r>
    </w:p>
    <w:p w14:paraId="5E45A4F8" w14:textId="6113DFB9" w:rsidR="00F22E26" w:rsidRDefault="00F22E26" w:rsidP="00F22E26">
      <w:pPr>
        <w:pStyle w:val="BodyText"/>
        <w:rPr>
          <w:ins w:id="333" w:author="georg" w:date="2015-10-19T22:47:00Z"/>
        </w:rPr>
      </w:pPr>
      <w:r w:rsidRPr="00F22E26">
        <w:t xml:space="preserve">There is another enum we define in the APIClient library, that provides shortcuts to actual services via the </w:t>
      </w:r>
      <w:r w:rsidRPr="00FB244D">
        <w:rPr>
          <w:rStyle w:val="CodeInline"/>
          <w:rPrChange w:id="334" w:author="georg" w:date="2015-10-19T22:47:00Z">
            <w:rPr/>
          </w:rPrChange>
        </w:rPr>
        <w:t>toString()</w:t>
      </w:r>
      <w:r w:rsidRPr="00F22E26">
        <w:t xml:space="preserve"> function. We saw this in the ViewController used as APIService.GOOD_JSON. We will extend this later to add other services and also provide a function to return the suffix we might want to use for </w:t>
      </w:r>
      <w:commentRangeStart w:id="335"/>
      <w:r w:rsidRPr="00F22E26">
        <w:t xml:space="preserve">some calls, but for now </w:t>
      </w:r>
      <w:ins w:id="336" w:author="georg" w:date="2015-10-19T22:48:00Z">
        <w:r w:rsidR="00FB244D" w:rsidRPr="00FB244D">
          <w:t>Listing 13-16</w:t>
        </w:r>
        <w:r w:rsidR="00FB244D">
          <w:t xml:space="preserve"> shows </w:t>
        </w:r>
      </w:ins>
      <w:del w:id="337" w:author="georg" w:date="2015-10-19T22:48:00Z">
        <w:r w:rsidRPr="00F22E26" w:rsidDel="00FB244D">
          <w:delText xml:space="preserve">this is </w:delText>
        </w:r>
      </w:del>
      <w:r w:rsidRPr="00F22E26">
        <w:t>the basic format:</w:t>
      </w:r>
    </w:p>
    <w:p w14:paraId="52875592" w14:textId="081B1D24" w:rsidR="00FB244D" w:rsidRPr="00F22E26" w:rsidRDefault="00FB244D" w:rsidP="00FB244D">
      <w:pPr>
        <w:pStyle w:val="FigureCaption"/>
        <w:pPrChange w:id="338" w:author="georg" w:date="2015-10-19T22:48:00Z">
          <w:pPr>
            <w:pStyle w:val="BodyText"/>
          </w:pPr>
        </w:pPrChange>
      </w:pPr>
      <w:ins w:id="339" w:author="georg" w:date="2015-10-19T22:47:00Z">
        <w:r>
          <w:lastRenderedPageBreak/>
          <w:t>Listing 13-16. The APIService enum</w:t>
        </w:r>
      </w:ins>
    </w:p>
    <w:p w14:paraId="30D6B29C" w14:textId="77777777" w:rsidR="002949AF" w:rsidRDefault="002949AF" w:rsidP="002949AF">
      <w:pPr>
        <w:pStyle w:val="Code"/>
        <w:rPr>
          <w:color w:val="000000"/>
        </w:rPr>
      </w:pPr>
      <w:commentRangeStart w:id="340"/>
      <w:r>
        <w:t>enum</w:t>
      </w:r>
      <w:r>
        <w:rPr>
          <w:color w:val="000000"/>
        </w:rPr>
        <w:t xml:space="preserve"> APIService {</w:t>
      </w:r>
    </w:p>
    <w:p w14:paraId="378ECF75" w14:textId="77777777" w:rsidR="002949AF" w:rsidRDefault="002949AF" w:rsidP="002949AF">
      <w:pPr>
        <w:pStyle w:val="Code"/>
        <w:rPr>
          <w:color w:val="000000"/>
        </w:rPr>
      </w:pPr>
      <w:r>
        <w:rPr>
          <w:color w:val="000000"/>
        </w:rPr>
        <w:t xml:space="preserve">    </w:t>
      </w:r>
      <w:r>
        <w:t>case</w:t>
      </w:r>
      <w:r>
        <w:rPr>
          <w:color w:val="000000"/>
        </w:rPr>
        <w:t xml:space="preserve"> BLINK</w:t>
      </w:r>
    </w:p>
    <w:p w14:paraId="7CB98B99" w14:textId="77777777" w:rsidR="002949AF" w:rsidRDefault="002949AF" w:rsidP="002949AF">
      <w:pPr>
        <w:pStyle w:val="Code"/>
        <w:rPr>
          <w:color w:val="000000"/>
        </w:rPr>
      </w:pPr>
      <w:r>
        <w:rPr>
          <w:color w:val="000000"/>
        </w:rPr>
        <w:t xml:space="preserve">    </w:t>
      </w:r>
      <w:r>
        <w:t>func</w:t>
      </w:r>
      <w:r>
        <w:rPr>
          <w:color w:val="000000"/>
        </w:rPr>
        <w:t xml:space="preserve"> toString() -&gt; </w:t>
      </w:r>
      <w:r>
        <w:rPr>
          <w:color w:val="2B839F"/>
        </w:rPr>
        <w:t>String</w:t>
      </w:r>
      <w:r>
        <w:rPr>
          <w:color w:val="000000"/>
        </w:rPr>
        <w:t xml:space="preserve"> {</w:t>
      </w:r>
    </w:p>
    <w:p w14:paraId="752D7373" w14:textId="77777777" w:rsidR="002949AF" w:rsidRDefault="002949AF" w:rsidP="002949AF">
      <w:pPr>
        <w:pStyle w:val="Code"/>
        <w:rPr>
          <w:color w:val="000000"/>
        </w:rPr>
      </w:pPr>
      <w:r>
        <w:rPr>
          <w:color w:val="000000"/>
        </w:rPr>
        <w:t xml:space="preserve">        </w:t>
      </w:r>
      <w:r>
        <w:t>var</w:t>
      </w:r>
      <w:r>
        <w:rPr>
          <w:color w:val="000000"/>
        </w:rPr>
        <w:t xml:space="preserve"> service: </w:t>
      </w:r>
      <w:r>
        <w:rPr>
          <w:color w:val="2B839F"/>
        </w:rPr>
        <w:t>String</w:t>
      </w:r>
      <w:r>
        <w:rPr>
          <w:color w:val="000000"/>
        </w:rPr>
        <w:t>!</w:t>
      </w:r>
    </w:p>
    <w:p w14:paraId="6BB3012E" w14:textId="77777777" w:rsidR="002949AF" w:rsidRDefault="002949AF" w:rsidP="002949AF">
      <w:pPr>
        <w:pStyle w:val="Code"/>
        <w:rPr>
          <w:color w:val="000000"/>
        </w:rPr>
      </w:pPr>
      <w:r>
        <w:rPr>
          <w:color w:val="000000"/>
        </w:rPr>
        <w:t xml:space="preserve">        </w:t>
      </w:r>
      <w:r>
        <w:t>switch</w:t>
      </w:r>
      <w:r>
        <w:rPr>
          <w:color w:val="000000"/>
        </w:rPr>
        <w:t xml:space="preserve"> </w:t>
      </w:r>
      <w:r>
        <w:t>self</w:t>
      </w:r>
      <w:r>
        <w:rPr>
          <w:color w:val="000000"/>
        </w:rPr>
        <w:t xml:space="preserve"> {</w:t>
      </w:r>
    </w:p>
    <w:p w14:paraId="4D412C09" w14:textId="77777777" w:rsidR="002949AF" w:rsidRDefault="002949AF" w:rsidP="002949AF">
      <w:pPr>
        <w:pStyle w:val="Code"/>
        <w:rPr>
          <w:color w:val="000000"/>
        </w:rPr>
      </w:pPr>
      <w:r>
        <w:rPr>
          <w:color w:val="000000"/>
        </w:rPr>
        <w:t xml:space="preserve">        </w:t>
      </w:r>
      <w:r>
        <w:t>case</w:t>
      </w:r>
      <w:r>
        <w:rPr>
          <w:color w:val="000000"/>
        </w:rPr>
        <w:t xml:space="preserve"> .BLINK:</w:t>
      </w:r>
    </w:p>
    <w:p w14:paraId="58432584" w14:textId="77777777" w:rsidR="002949AF" w:rsidRDefault="002949AF" w:rsidP="002949AF">
      <w:pPr>
        <w:pStyle w:val="Code"/>
        <w:rPr>
          <w:color w:val="000000"/>
        </w:rPr>
      </w:pPr>
      <w:r>
        <w:rPr>
          <w:color w:val="000000"/>
        </w:rPr>
        <w:t xml:space="preserve">            service = </w:t>
      </w:r>
      <w:r>
        <w:rPr>
          <w:color w:val="A31515"/>
        </w:rPr>
        <w:t>"blink"</w:t>
      </w:r>
    </w:p>
    <w:p w14:paraId="23032766" w14:textId="77777777" w:rsidR="002949AF" w:rsidRDefault="002949AF" w:rsidP="002949AF">
      <w:pPr>
        <w:pStyle w:val="Code"/>
        <w:rPr>
          <w:color w:val="000000"/>
        </w:rPr>
      </w:pPr>
      <w:r>
        <w:rPr>
          <w:color w:val="000000"/>
        </w:rPr>
        <w:t xml:space="preserve">        }</w:t>
      </w:r>
    </w:p>
    <w:p w14:paraId="4B0B43DA" w14:textId="77777777" w:rsidR="002949AF" w:rsidRDefault="002949AF" w:rsidP="002949AF">
      <w:pPr>
        <w:pStyle w:val="Code"/>
        <w:rPr>
          <w:color w:val="000000"/>
        </w:rPr>
      </w:pPr>
      <w:r>
        <w:rPr>
          <w:color w:val="000000"/>
        </w:rPr>
        <w:t xml:space="preserve">        </w:t>
      </w:r>
      <w:r>
        <w:t>return</w:t>
      </w:r>
      <w:r>
        <w:rPr>
          <w:color w:val="000000"/>
        </w:rPr>
        <w:t xml:space="preserve"> service</w:t>
      </w:r>
    </w:p>
    <w:p w14:paraId="0A36ED32" w14:textId="77777777" w:rsidR="002949AF" w:rsidRDefault="002949AF" w:rsidP="002949AF">
      <w:pPr>
        <w:pStyle w:val="Code"/>
        <w:rPr>
          <w:color w:val="000000"/>
        </w:rPr>
      </w:pPr>
      <w:r>
        <w:rPr>
          <w:color w:val="000000"/>
        </w:rPr>
        <w:t xml:space="preserve">    }</w:t>
      </w:r>
    </w:p>
    <w:p w14:paraId="78365953" w14:textId="77777777" w:rsidR="002949AF" w:rsidRDefault="002949AF" w:rsidP="002949AF">
      <w:pPr>
        <w:pStyle w:val="Code"/>
        <w:rPr>
          <w:color w:val="000000"/>
        </w:rPr>
      </w:pPr>
      <w:r>
        <w:rPr>
          <w:color w:val="000000"/>
        </w:rPr>
        <w:t>}</w:t>
      </w:r>
      <w:commentRangeEnd w:id="340"/>
      <w:r w:rsidR="00D94C40">
        <w:rPr>
          <w:rFonts w:asciiTheme="minorHAnsi" w:hAnsiTheme="minorHAnsi"/>
          <w:noProof w:val="0"/>
          <w:sz w:val="22"/>
        </w:rPr>
        <w:commentReference w:id="340"/>
      </w:r>
      <w:commentRangeEnd w:id="335"/>
      <w:r w:rsidR="00D94C40">
        <w:rPr>
          <w:rFonts w:asciiTheme="minorHAnsi" w:hAnsiTheme="minorHAnsi"/>
          <w:noProof w:val="0"/>
          <w:sz w:val="22"/>
        </w:rPr>
        <w:commentReference w:id="335"/>
      </w:r>
    </w:p>
    <w:p w14:paraId="580DADE7" w14:textId="77777777" w:rsidR="002949AF" w:rsidRDefault="002949AF" w:rsidP="002949AF">
      <w:pPr>
        <w:pStyle w:val="Code"/>
        <w:rPr>
          <w:color w:val="000000"/>
        </w:rPr>
      </w:pPr>
    </w:p>
    <w:p w14:paraId="1FD54E5D" w14:textId="7D9D6B7D" w:rsidR="002949AF" w:rsidRDefault="002949AF" w:rsidP="002949AF">
      <w:pPr>
        <w:pStyle w:val="Code"/>
        <w:rPr>
          <w:color w:val="000000"/>
        </w:rPr>
      </w:pPr>
      <w:r>
        <w:rPr>
          <w:color w:val="000000"/>
        </w:rPr>
        <w:t xml:space="preserve">We add </w:t>
      </w:r>
      <w:ins w:id="341" w:author="georg" w:date="2015-10-19T22:48:00Z">
        <w:r w:rsidR="00FB244D">
          <w:t xml:space="preserve">in the same APIClient.swift file </w:t>
        </w:r>
      </w:ins>
      <w:r>
        <w:rPr>
          <w:color w:val="000000"/>
        </w:rPr>
        <w:t>an extension to the string type to add an simple escaping method for the URL params we might want to pass to a call</w:t>
      </w:r>
      <w:ins w:id="342" w:author="georg" w:date="2015-10-19T22:50:00Z">
        <w:r w:rsidR="00FB244D">
          <w:t>(</w:t>
        </w:r>
      </w:ins>
      <w:ins w:id="343" w:author="georg" w:date="2015-10-19T22:49:00Z">
        <w:r w:rsidR="00FB244D">
          <w:t>Listing 13-17</w:t>
        </w:r>
      </w:ins>
      <w:ins w:id="344" w:author="georg" w:date="2015-10-19T22:50:00Z">
        <w:r w:rsidR="00FB244D">
          <w:t>)</w:t>
        </w:r>
      </w:ins>
      <w:ins w:id="345" w:author="georg" w:date="2015-10-19T22:49:00Z">
        <w:r w:rsidR="00FB244D">
          <w:t>.</w:t>
        </w:r>
      </w:ins>
      <w:del w:id="346" w:author="georg" w:date="2015-10-19T22:49:00Z">
        <w:r w:rsidDel="00FB244D">
          <w:rPr>
            <w:color w:val="000000"/>
          </w:rPr>
          <w:delText>:</w:delText>
        </w:r>
      </w:del>
    </w:p>
    <w:p w14:paraId="552BF849" w14:textId="77777777" w:rsidR="002949AF" w:rsidRPr="002949AF" w:rsidRDefault="002949AF" w:rsidP="002949AF">
      <w:pPr>
        <w:pStyle w:val="Code"/>
        <w:rPr>
          <w:color w:val="000000"/>
        </w:rPr>
      </w:pPr>
    </w:p>
    <w:p w14:paraId="33B67410" w14:textId="798F47A0" w:rsidR="00FB244D" w:rsidRDefault="00FB244D" w:rsidP="00FB244D">
      <w:pPr>
        <w:pStyle w:val="FigureCaption"/>
        <w:rPr>
          <w:ins w:id="347" w:author="georg" w:date="2015-10-19T22:49:00Z"/>
        </w:rPr>
        <w:pPrChange w:id="348" w:author="georg" w:date="2015-10-19T22:49:00Z">
          <w:pPr>
            <w:pStyle w:val="Code"/>
          </w:pPr>
        </w:pPrChange>
      </w:pPr>
      <w:ins w:id="349" w:author="georg" w:date="2015-10-19T22:49:00Z">
        <w:r>
          <w:t>Listing 13-17. The extension to the String object</w:t>
        </w:r>
      </w:ins>
    </w:p>
    <w:p w14:paraId="12E0F2B2" w14:textId="77777777" w:rsidR="002949AF" w:rsidRDefault="002949AF" w:rsidP="002949AF">
      <w:pPr>
        <w:pStyle w:val="Code"/>
        <w:rPr>
          <w:color w:val="000000"/>
        </w:rPr>
      </w:pPr>
      <w:commentRangeStart w:id="350"/>
      <w:commentRangeStart w:id="351"/>
      <w:commentRangeStart w:id="352"/>
      <w:commentRangeStart w:id="353"/>
      <w:r>
        <w:t>extension</w:t>
      </w:r>
      <w:r>
        <w:rPr>
          <w:color w:val="000000"/>
        </w:rPr>
        <w:t xml:space="preserve"> </w:t>
      </w:r>
      <w:r>
        <w:rPr>
          <w:color w:val="2B839F"/>
        </w:rPr>
        <w:t>String</w:t>
      </w:r>
      <w:r>
        <w:rPr>
          <w:color w:val="000000"/>
        </w:rPr>
        <w:t xml:space="preserve"> {</w:t>
      </w:r>
    </w:p>
    <w:p w14:paraId="5ACB58E6" w14:textId="77777777" w:rsidR="002949AF" w:rsidRDefault="002949AF" w:rsidP="002949AF">
      <w:pPr>
        <w:pStyle w:val="Code"/>
        <w:rPr>
          <w:color w:val="000000"/>
        </w:rPr>
      </w:pPr>
      <w:r>
        <w:rPr>
          <w:color w:val="000000"/>
        </w:rPr>
        <w:t xml:space="preserve">    </w:t>
      </w:r>
      <w:r>
        <w:t>func</w:t>
      </w:r>
      <w:r>
        <w:rPr>
          <w:color w:val="000000"/>
        </w:rPr>
        <w:t xml:space="preserve"> escapeUrl() -&gt; </w:t>
      </w:r>
      <w:r>
        <w:rPr>
          <w:color w:val="2B839F"/>
        </w:rPr>
        <w:t>String</w:t>
      </w:r>
      <w:r>
        <w:rPr>
          <w:color w:val="000000"/>
        </w:rPr>
        <w:t xml:space="preserve"> {</w:t>
      </w:r>
    </w:p>
    <w:p w14:paraId="461E5F46" w14:textId="77777777" w:rsidR="002949AF" w:rsidRDefault="002949AF" w:rsidP="002949AF">
      <w:pPr>
        <w:pStyle w:val="Code"/>
        <w:rPr>
          <w:color w:val="000000"/>
        </w:rPr>
      </w:pPr>
      <w:r>
        <w:rPr>
          <w:color w:val="000000"/>
        </w:rPr>
        <w:t xml:space="preserve">        </w:t>
      </w:r>
      <w:r>
        <w:t>let</w:t>
      </w:r>
      <w:r>
        <w:rPr>
          <w:color w:val="000000"/>
        </w:rPr>
        <w:t xml:space="preserve"> source: </w:t>
      </w:r>
      <w:r>
        <w:rPr>
          <w:color w:val="2B839F"/>
        </w:rPr>
        <w:t>NSString</w:t>
      </w:r>
      <w:r>
        <w:rPr>
          <w:color w:val="000000"/>
        </w:rPr>
        <w:t xml:space="preserve"> = </w:t>
      </w:r>
      <w:r>
        <w:rPr>
          <w:color w:val="2B839F"/>
        </w:rPr>
        <w:t>NSString</w:t>
      </w:r>
      <w:r>
        <w:rPr>
          <w:color w:val="000000"/>
        </w:rPr>
        <w:t xml:space="preserve">(string: </w:t>
      </w:r>
      <w:r>
        <w:t>self</w:t>
      </w:r>
      <w:r>
        <w:rPr>
          <w:color w:val="000000"/>
        </w:rPr>
        <w:t>)</w:t>
      </w:r>
    </w:p>
    <w:p w14:paraId="1639D39A" w14:textId="77777777" w:rsidR="002949AF" w:rsidRDefault="002949AF" w:rsidP="002949AF">
      <w:pPr>
        <w:pStyle w:val="Code"/>
        <w:rPr>
          <w:color w:val="000000"/>
        </w:rPr>
      </w:pPr>
      <w:r>
        <w:rPr>
          <w:color w:val="000000"/>
        </w:rPr>
        <w:t xml:space="preserve">        </w:t>
      </w:r>
      <w:r>
        <w:t>let</w:t>
      </w:r>
      <w:r>
        <w:rPr>
          <w:color w:val="000000"/>
        </w:rPr>
        <w:t xml:space="preserve"> chars = </w:t>
      </w:r>
      <w:r>
        <w:rPr>
          <w:color w:val="A31515"/>
        </w:rPr>
        <w:t>"abcdefghijklmnopqrstuvwxyz"</w:t>
      </w:r>
    </w:p>
    <w:p w14:paraId="43778640" w14:textId="77777777" w:rsidR="002949AF" w:rsidRDefault="002949AF" w:rsidP="002949AF">
      <w:pPr>
        <w:pStyle w:val="Code"/>
        <w:rPr>
          <w:color w:val="000000"/>
        </w:rPr>
      </w:pPr>
      <w:r>
        <w:rPr>
          <w:color w:val="000000"/>
        </w:rPr>
        <w:t xml:space="preserve">        </w:t>
      </w:r>
      <w:r>
        <w:t>let</w:t>
      </w:r>
      <w:r>
        <w:rPr>
          <w:color w:val="000000"/>
        </w:rPr>
        <w:t xml:space="preserve"> okChars = chars + chars.</w:t>
      </w:r>
      <w:r>
        <w:rPr>
          <w:color w:val="2B839F"/>
        </w:rPr>
        <w:t>uppercaseString</w:t>
      </w:r>
      <w:r>
        <w:rPr>
          <w:color w:val="000000"/>
        </w:rPr>
        <w:t xml:space="preserve"> + </w:t>
      </w:r>
      <w:r>
        <w:rPr>
          <w:color w:val="A31515"/>
        </w:rPr>
        <w:t>"0123456789.~_-"</w:t>
      </w:r>
    </w:p>
    <w:p w14:paraId="5B660DC7" w14:textId="77777777" w:rsidR="002949AF" w:rsidRDefault="002949AF" w:rsidP="002949AF">
      <w:pPr>
        <w:pStyle w:val="Code"/>
        <w:rPr>
          <w:color w:val="000000"/>
        </w:rPr>
      </w:pPr>
      <w:r>
        <w:rPr>
          <w:color w:val="000000"/>
        </w:rPr>
        <w:t xml:space="preserve">        </w:t>
      </w:r>
      <w:r>
        <w:t>let</w:t>
      </w:r>
      <w:r>
        <w:rPr>
          <w:color w:val="000000"/>
        </w:rPr>
        <w:t xml:space="preserve"> customAllowedSet = </w:t>
      </w:r>
      <w:r>
        <w:rPr>
          <w:color w:val="2B839F"/>
        </w:rPr>
        <w:t>NSCharacterSet</w:t>
      </w:r>
      <w:r>
        <w:rPr>
          <w:color w:val="000000"/>
        </w:rPr>
        <w:t>(charactersInString: okChars)</w:t>
      </w:r>
    </w:p>
    <w:p w14:paraId="752B84E6" w14:textId="77777777" w:rsidR="002949AF" w:rsidRDefault="002949AF" w:rsidP="002949AF">
      <w:pPr>
        <w:pStyle w:val="Code"/>
        <w:rPr>
          <w:color w:val="000000"/>
        </w:rPr>
      </w:pPr>
      <w:r>
        <w:rPr>
          <w:color w:val="000000"/>
        </w:rPr>
        <w:t xml:space="preserve">        </w:t>
      </w:r>
      <w:r>
        <w:t>return</w:t>
      </w:r>
      <w:r>
        <w:rPr>
          <w:color w:val="000000"/>
        </w:rPr>
        <w:t xml:space="preserve"> source.</w:t>
      </w:r>
      <w:r>
        <w:rPr>
          <w:color w:val="2B839F"/>
        </w:rPr>
        <w:t>stringByAddingPercentEncodingWithAllowedCharacters</w:t>
      </w:r>
      <w:r>
        <w:rPr>
          <w:color w:val="000000"/>
        </w:rPr>
        <w:t>(customAllowedSet)!</w:t>
      </w:r>
    </w:p>
    <w:p w14:paraId="21966431" w14:textId="77777777" w:rsidR="002949AF" w:rsidRDefault="002949AF" w:rsidP="002949AF">
      <w:pPr>
        <w:pStyle w:val="Code"/>
        <w:rPr>
          <w:color w:val="000000"/>
        </w:rPr>
      </w:pPr>
      <w:r>
        <w:rPr>
          <w:color w:val="000000"/>
        </w:rPr>
        <w:t xml:space="preserve">    }</w:t>
      </w:r>
    </w:p>
    <w:p w14:paraId="218E705D" w14:textId="77777777" w:rsidR="002949AF" w:rsidRPr="002949AF" w:rsidRDefault="002949AF" w:rsidP="002949AF">
      <w:pPr>
        <w:pStyle w:val="Code"/>
        <w:rPr>
          <w:color w:val="000000"/>
        </w:rPr>
      </w:pPr>
      <w:r>
        <w:rPr>
          <w:color w:val="000000"/>
        </w:rPr>
        <w:t>}</w:t>
      </w:r>
      <w:commentRangeEnd w:id="350"/>
      <w:r w:rsidR="00D94C40">
        <w:rPr>
          <w:rFonts w:asciiTheme="minorHAnsi" w:hAnsiTheme="minorHAnsi"/>
          <w:noProof w:val="0"/>
          <w:sz w:val="22"/>
        </w:rPr>
        <w:commentReference w:id="350"/>
      </w:r>
      <w:commentRangeEnd w:id="351"/>
      <w:commentRangeEnd w:id="352"/>
      <w:commentRangeEnd w:id="353"/>
      <w:r w:rsidR="00FB244D">
        <w:rPr>
          <w:rFonts w:asciiTheme="minorHAnsi" w:hAnsiTheme="minorHAnsi"/>
          <w:noProof w:val="0"/>
          <w:sz w:val="22"/>
        </w:rPr>
        <w:commentReference w:id="352"/>
      </w:r>
      <w:r w:rsidR="00D94C40">
        <w:rPr>
          <w:rFonts w:asciiTheme="minorHAnsi" w:hAnsiTheme="minorHAnsi"/>
          <w:noProof w:val="0"/>
          <w:sz w:val="22"/>
        </w:rPr>
        <w:commentReference w:id="351"/>
      </w:r>
      <w:r w:rsidR="00FB244D">
        <w:rPr>
          <w:rFonts w:asciiTheme="minorHAnsi" w:hAnsiTheme="minorHAnsi"/>
          <w:noProof w:val="0"/>
          <w:sz w:val="22"/>
        </w:rPr>
        <w:commentReference w:id="353"/>
      </w:r>
    </w:p>
    <w:p w14:paraId="70795AFA" w14:textId="16C6A2B9" w:rsidR="00FE5F8F" w:rsidRPr="00FE5F8F" w:rsidDel="00FB244D" w:rsidRDefault="00FE5F8F" w:rsidP="00FE5F8F">
      <w:pPr>
        <w:pStyle w:val="BodyText"/>
        <w:rPr>
          <w:del w:id="354" w:author="georg" w:date="2015-10-19T22:51:00Z"/>
        </w:rPr>
      </w:pPr>
      <w:r w:rsidRPr="00FE5F8F">
        <w:t xml:space="preserve">Next to be defined is the </w:t>
      </w:r>
      <w:r w:rsidRPr="00FB244D">
        <w:rPr>
          <w:rStyle w:val="CodeInline"/>
          <w:rPrChange w:id="355" w:author="georg" w:date="2015-10-19T22:51:00Z">
            <w:rPr/>
          </w:rPrChange>
        </w:rPr>
        <w:t>apiRequest()</w:t>
      </w:r>
      <w:r w:rsidRPr="00FE5F8F">
        <w:t xml:space="preserve"> function</w:t>
      </w:r>
      <w:ins w:id="356" w:author="georg" w:date="2015-10-19T22:51:00Z">
        <w:r w:rsidR="00FB244D">
          <w:t>(</w:t>
        </w:r>
        <w:r w:rsidR="00FB244D" w:rsidRPr="00FB244D">
          <w:t>Listing 13-18</w:t>
        </w:r>
        <w:r w:rsidR="00FB244D">
          <w:t>)</w:t>
        </w:r>
      </w:ins>
      <w:r w:rsidRPr="00FE5F8F">
        <w:t>. This function</w:t>
      </w:r>
      <w:ins w:id="357" w:author="georg" w:date="2015-10-19T22:53:00Z">
        <w:r w:rsidR="00FB244D">
          <w:t xml:space="preserve"> </w:t>
        </w:r>
      </w:ins>
      <w:del w:id="358" w:author="georg" w:date="2015-10-19T22:53:00Z">
        <w:r w:rsidRPr="00FE5F8F" w:rsidDel="00FB244D">
          <w:delText xml:space="preserve"> </w:delText>
        </w:r>
      </w:del>
      <w:r w:rsidRPr="00FE5F8F">
        <w:t xml:space="preserve">will make the actual API request, and that includes handling </w:t>
      </w:r>
      <w:r>
        <w:t>the</w:t>
      </w:r>
      <w:r w:rsidRPr="00FE5F8F">
        <w:t xml:space="preserve"> eventual verification of the response data. The method signature is showing that the only required params are the service, the method, and the callback function.</w:t>
      </w:r>
      <w:ins w:id="359" w:author="georg" w:date="2015-10-19T22:53:00Z">
        <w:r w:rsidR="00FB244D">
          <w:t xml:space="preserve"> This </w:t>
        </w:r>
      </w:ins>
      <w:ins w:id="360" w:author="georg" w:date="2015-10-19T22:54:00Z">
        <w:r w:rsidR="00FB244D">
          <w:t xml:space="preserve">is also part of the </w:t>
        </w:r>
      </w:ins>
      <w:ins w:id="361" w:author="georg" w:date="2015-10-19T22:53:00Z">
        <w:r w:rsidR="00FB244D" w:rsidRPr="00FB244D">
          <w:t>APIClient class</w:t>
        </w:r>
      </w:ins>
      <w:ins w:id="362" w:author="georg" w:date="2015-10-19T22:54:00Z">
        <w:r w:rsidR="00FB244D">
          <w:t>.</w:t>
        </w:r>
      </w:ins>
    </w:p>
    <w:p w14:paraId="1B3186E9" w14:textId="77777777" w:rsidR="00FB244D" w:rsidRDefault="00FB244D" w:rsidP="00FB244D">
      <w:pPr>
        <w:pStyle w:val="BodyText"/>
        <w:rPr>
          <w:ins w:id="363" w:author="georg" w:date="2015-10-19T22:50:00Z"/>
        </w:rPr>
        <w:pPrChange w:id="364" w:author="georg" w:date="2015-10-19T22:51:00Z">
          <w:pPr>
            <w:pStyle w:val="Code"/>
          </w:pPr>
        </w:pPrChange>
      </w:pPr>
    </w:p>
    <w:p w14:paraId="0A47F6C5" w14:textId="05D28F8E" w:rsidR="00FB244D" w:rsidRDefault="00FB244D" w:rsidP="00FB244D">
      <w:pPr>
        <w:pStyle w:val="FigureCaption"/>
        <w:rPr>
          <w:ins w:id="365" w:author="georg" w:date="2015-10-19T22:50:00Z"/>
        </w:rPr>
        <w:pPrChange w:id="366" w:author="georg" w:date="2015-10-19T22:50:00Z">
          <w:pPr>
            <w:pStyle w:val="Code"/>
          </w:pPr>
        </w:pPrChange>
      </w:pPr>
      <w:ins w:id="367" w:author="georg" w:date="2015-10-19T22:50:00Z">
        <w:r>
          <w:t>Listing 13-18. The apiRequest function</w:t>
        </w:r>
      </w:ins>
    </w:p>
    <w:p w14:paraId="7AA415B0" w14:textId="77777777" w:rsidR="00FE5F8F" w:rsidRPr="00FE5F8F" w:rsidRDefault="00FE5F8F" w:rsidP="00FE5F8F">
      <w:pPr>
        <w:pStyle w:val="Code"/>
      </w:pPr>
      <w:commentRangeStart w:id="368"/>
      <w:commentRangeStart w:id="369"/>
      <w:commentRangeStart w:id="370"/>
      <w:commentRangeStart w:id="371"/>
      <w:r w:rsidRPr="00FE5F8F">
        <w:t>func apiRequest (</w:t>
      </w:r>
    </w:p>
    <w:p w14:paraId="03E0FE4C" w14:textId="77777777" w:rsidR="00FE5F8F" w:rsidRPr="00FE5F8F" w:rsidRDefault="00FE5F8F" w:rsidP="00FE5F8F">
      <w:pPr>
        <w:pStyle w:val="Code"/>
      </w:pPr>
      <w:r w:rsidRPr="00FE5F8F">
        <w:t xml:space="preserve">        service: APIService,</w:t>
      </w:r>
    </w:p>
    <w:p w14:paraId="698858BD" w14:textId="77777777" w:rsidR="00FE5F8F" w:rsidRPr="00FE5F8F" w:rsidRDefault="00FE5F8F" w:rsidP="00FE5F8F">
      <w:pPr>
        <w:pStyle w:val="Code"/>
      </w:pPr>
      <w:r w:rsidRPr="00FE5F8F">
        <w:t xml:space="preserve">        method: APIMethod,</w:t>
      </w:r>
    </w:p>
    <w:p w14:paraId="2EC12E2B" w14:textId="77777777" w:rsidR="00FE5F8F" w:rsidRPr="00FE5F8F" w:rsidRDefault="00FE5F8F" w:rsidP="00FE5F8F">
      <w:pPr>
        <w:pStyle w:val="Code"/>
      </w:pPr>
      <w:r w:rsidRPr="00FE5F8F">
        <w:t xml:space="preserve">        id: String!,</w:t>
      </w:r>
    </w:p>
    <w:p w14:paraId="4414E37D" w14:textId="77777777" w:rsidR="00FE5F8F" w:rsidRPr="00FE5F8F" w:rsidRDefault="00FE5F8F" w:rsidP="00FE5F8F">
      <w:pPr>
        <w:pStyle w:val="Code"/>
      </w:pPr>
      <w:r w:rsidRPr="00FE5F8F">
        <w:t xml:space="preserve">        urlSuffix: NSArray!,</w:t>
      </w:r>
    </w:p>
    <w:p w14:paraId="70681144" w14:textId="77777777" w:rsidR="00FE5F8F" w:rsidRPr="00FE5F8F" w:rsidRDefault="00FE5F8F" w:rsidP="00FE5F8F">
      <w:pPr>
        <w:pStyle w:val="Code"/>
      </w:pPr>
      <w:r w:rsidRPr="00FE5F8F">
        <w:t xml:space="preserve">        inputData: [String:String]!,</w:t>
      </w:r>
    </w:p>
    <w:p w14:paraId="636B5C41" w14:textId="77777777" w:rsidR="00FE5F8F" w:rsidRPr="00FE5F8F" w:rsidRDefault="00FE5F8F" w:rsidP="00FE5F8F">
      <w:pPr>
        <w:pStyle w:val="Code"/>
      </w:pPr>
      <w:r w:rsidRPr="00FE5F8F">
        <w:t xml:space="preserve">        callback: (responseJson: NSDictionary!, responseError: NSError!) -&gt; Void ) {</w:t>
      </w:r>
    </w:p>
    <w:p w14:paraId="28BF21E0" w14:textId="77777777" w:rsidR="00FE5F8F" w:rsidRPr="00FE5F8F" w:rsidRDefault="00FE5F8F" w:rsidP="00FE5F8F">
      <w:pPr>
        <w:pStyle w:val="Code"/>
      </w:pPr>
      <w:r w:rsidRPr="00FE5F8F">
        <w:t xml:space="preserve">    // Code goes here</w:t>
      </w:r>
    </w:p>
    <w:p w14:paraId="4783564E" w14:textId="77777777" w:rsidR="00FE5F8F" w:rsidRPr="00FE5F8F" w:rsidRDefault="00FE5F8F" w:rsidP="00FE5F8F">
      <w:pPr>
        <w:pStyle w:val="Code"/>
      </w:pPr>
      <w:r w:rsidRPr="00FE5F8F">
        <w:t>}</w:t>
      </w:r>
      <w:commentRangeEnd w:id="368"/>
      <w:r w:rsidR="00D94C40">
        <w:rPr>
          <w:rFonts w:asciiTheme="minorHAnsi" w:hAnsiTheme="minorHAnsi"/>
          <w:noProof w:val="0"/>
          <w:sz w:val="22"/>
        </w:rPr>
        <w:commentReference w:id="368"/>
      </w:r>
      <w:commentRangeEnd w:id="369"/>
      <w:commentRangeEnd w:id="370"/>
      <w:commentRangeEnd w:id="371"/>
      <w:r w:rsidR="00FB244D">
        <w:rPr>
          <w:rFonts w:asciiTheme="minorHAnsi" w:hAnsiTheme="minorHAnsi"/>
          <w:noProof w:val="0"/>
          <w:sz w:val="22"/>
        </w:rPr>
        <w:commentReference w:id="370"/>
      </w:r>
      <w:r w:rsidR="00D94C40">
        <w:rPr>
          <w:rFonts w:asciiTheme="minorHAnsi" w:hAnsiTheme="minorHAnsi"/>
          <w:noProof w:val="0"/>
          <w:sz w:val="22"/>
        </w:rPr>
        <w:commentReference w:id="369"/>
      </w:r>
      <w:r w:rsidR="00FB244D">
        <w:rPr>
          <w:rFonts w:asciiTheme="minorHAnsi" w:hAnsiTheme="minorHAnsi"/>
          <w:noProof w:val="0"/>
          <w:sz w:val="22"/>
        </w:rPr>
        <w:commentReference w:id="371"/>
      </w:r>
    </w:p>
    <w:p w14:paraId="1492D690" w14:textId="77777777" w:rsidR="00FE5F8F" w:rsidRPr="00FE5F8F" w:rsidDel="00FB244D" w:rsidRDefault="00FE5F8F" w:rsidP="00FE5F8F">
      <w:pPr>
        <w:pStyle w:val="BodyText"/>
        <w:rPr>
          <w:del w:id="372" w:author="georg" w:date="2015-10-19T22:51:00Z"/>
        </w:rPr>
      </w:pPr>
      <w:r w:rsidRPr="00FE5F8F">
        <w:lastRenderedPageBreak/>
        <w:t xml:space="preserve">The services currently available are </w:t>
      </w:r>
      <w:r>
        <w:t>INFO and BLINK</w:t>
      </w:r>
      <w:r w:rsidRPr="00FE5F8F">
        <w:t xml:space="preserve"> - the API overloads them with a variable list of params, so in essence your calls will need to provide the larger APIService, then provide via the urlSuffix the URL path extension to point to the right resource. This will be explained in more detail later on.</w:t>
      </w:r>
    </w:p>
    <w:p w14:paraId="603E1F30" w14:textId="77777777" w:rsidR="00A84B01" w:rsidRDefault="00A84B01" w:rsidP="00A84B01">
      <w:pPr>
        <w:pStyle w:val="BodyText"/>
      </w:pPr>
    </w:p>
    <w:p w14:paraId="4A3F5C36" w14:textId="77777777" w:rsidR="00A84B01" w:rsidRPr="00A84B01" w:rsidRDefault="00A84B01" w:rsidP="00A84B01">
      <w:pPr>
        <w:pStyle w:val="BodyText"/>
      </w:pPr>
      <w:r w:rsidRPr="00A84B01">
        <w:t>As to the content of the method, this is what we need to do for an API request:</w:t>
      </w:r>
    </w:p>
    <w:p w14:paraId="7BC17368" w14:textId="77777777" w:rsidR="00A84B01" w:rsidRPr="00A84B01" w:rsidRDefault="00A84B01">
      <w:pPr>
        <w:pStyle w:val="NumList"/>
        <w:pPrChange w:id="373" w:author="Jim Markham" w:date="2015-10-19T12:30:00Z">
          <w:pPr>
            <w:pStyle w:val="BodyText"/>
          </w:pPr>
        </w:pPrChange>
      </w:pPr>
      <w:commentRangeStart w:id="374"/>
      <w:commentRangeStart w:id="375"/>
      <w:del w:id="376" w:author="Jim Markham" w:date="2015-10-19T12:30:00Z">
        <w:r w:rsidDel="00284E2E">
          <w:delText>-</w:delText>
        </w:r>
      </w:del>
      <w:r>
        <w:t xml:space="preserve"> </w:t>
      </w:r>
      <w:r w:rsidRPr="00A84B01">
        <w:t>Compose the base URL of the service</w:t>
      </w:r>
    </w:p>
    <w:p w14:paraId="47755D48" w14:textId="77777777" w:rsidR="00A84B01" w:rsidRPr="00A84B01" w:rsidRDefault="00A84B01">
      <w:pPr>
        <w:pStyle w:val="NumList"/>
        <w:pPrChange w:id="377" w:author="Jim Markham" w:date="2015-10-19T12:30:00Z">
          <w:pPr>
            <w:pStyle w:val="BodyText"/>
          </w:pPr>
        </w:pPrChange>
      </w:pPr>
      <w:del w:id="378" w:author="Jim Markham" w:date="2015-10-19T12:30:00Z">
        <w:r w:rsidDel="00284E2E">
          <w:delText>-</w:delText>
        </w:r>
      </w:del>
      <w:r>
        <w:t xml:space="preserve"> </w:t>
      </w:r>
      <w:r w:rsidRPr="00A84B01">
        <w:t>Add the URL suffix if it was specified</w:t>
      </w:r>
    </w:p>
    <w:p w14:paraId="7C8880C6" w14:textId="77777777" w:rsidR="00A84B01" w:rsidRPr="00A84B01" w:rsidRDefault="00A84B01">
      <w:pPr>
        <w:pStyle w:val="NumList"/>
        <w:pPrChange w:id="379" w:author="Jim Markham" w:date="2015-10-19T12:30:00Z">
          <w:pPr>
            <w:pStyle w:val="BodyText"/>
          </w:pPr>
        </w:pPrChange>
      </w:pPr>
      <w:del w:id="380" w:author="Jim Markham" w:date="2015-10-19T12:30:00Z">
        <w:r w:rsidDel="00284E2E">
          <w:delText>-</w:delText>
        </w:r>
      </w:del>
      <w:r>
        <w:t xml:space="preserve"> </w:t>
      </w:r>
      <w:r w:rsidRPr="00A84B01">
        <w:t>Serialize and append to the URL the input params</w:t>
      </w:r>
    </w:p>
    <w:p w14:paraId="1BC1222B" w14:textId="77777777" w:rsidR="00F22E26" w:rsidRDefault="00A84B01">
      <w:pPr>
        <w:pStyle w:val="NumList"/>
        <w:pPrChange w:id="381" w:author="Jim Markham" w:date="2015-10-19T12:30:00Z">
          <w:pPr>
            <w:pStyle w:val="BodyText"/>
          </w:pPr>
        </w:pPrChange>
      </w:pPr>
      <w:del w:id="382" w:author="Jim Markham" w:date="2015-10-19T12:30:00Z">
        <w:r w:rsidDel="00284E2E">
          <w:delText>-</w:delText>
        </w:r>
      </w:del>
      <w:r>
        <w:t xml:space="preserve"> </w:t>
      </w:r>
      <w:r w:rsidRPr="00A84B01">
        <w:t>Make the API request as an async call</w:t>
      </w:r>
    </w:p>
    <w:commentRangeEnd w:id="374"/>
    <w:p w14:paraId="5B48975F" w14:textId="77777777" w:rsidR="00A84B01" w:rsidRDefault="00284E2E" w:rsidP="00A84B01">
      <w:pPr>
        <w:pStyle w:val="BodyText"/>
      </w:pPr>
      <w:r>
        <w:rPr>
          <w:rFonts w:ascii="Times New Roman" w:hAnsi="Times New Roman"/>
        </w:rPr>
        <w:commentReference w:id="374"/>
      </w:r>
      <w:commentRangeEnd w:id="375"/>
      <w:r w:rsidR="00FB244D">
        <w:rPr>
          <w:rFonts w:asciiTheme="minorHAnsi" w:hAnsiTheme="minorHAnsi"/>
        </w:rPr>
        <w:commentReference w:id="375"/>
      </w:r>
    </w:p>
    <w:p w14:paraId="0AE409DB" w14:textId="77777777" w:rsidR="00A84B01" w:rsidRPr="00A84B01" w:rsidRDefault="00A84B01" w:rsidP="00A84B01">
      <w:pPr>
        <w:pStyle w:val="BodyText"/>
      </w:pPr>
      <w:r>
        <w:t xml:space="preserve">In </w:t>
      </w:r>
      <w:r w:rsidRPr="00A84B01">
        <w:t>the code block passed to the async call, we also need to do the following:</w:t>
      </w:r>
    </w:p>
    <w:p w14:paraId="695AD113" w14:textId="77777777" w:rsidR="00A84B01" w:rsidRPr="00A84B01" w:rsidRDefault="00284E2E">
      <w:pPr>
        <w:pStyle w:val="NumList"/>
        <w:numPr>
          <w:ilvl w:val="0"/>
          <w:numId w:val="0"/>
        </w:numPr>
        <w:ind w:left="216"/>
        <w:pPrChange w:id="383" w:author="Jim Markham" w:date="2015-10-19T12:30:00Z">
          <w:pPr>
            <w:pStyle w:val="BodyText"/>
          </w:pPr>
        </w:pPrChange>
      </w:pPr>
      <w:commentRangeStart w:id="384"/>
      <w:commentRangeStart w:id="385"/>
      <w:ins w:id="386" w:author="Jim Markham" w:date="2015-10-19T12:30:00Z">
        <w:r>
          <w:t xml:space="preserve">1. </w:t>
        </w:r>
      </w:ins>
      <w:del w:id="387" w:author="Jim Markham" w:date="2015-10-19T12:30:00Z">
        <w:r w:rsidR="00A84B01" w:rsidDel="00284E2E">
          <w:delText>-</w:delText>
        </w:r>
      </w:del>
      <w:r w:rsidR="00A84B01">
        <w:t xml:space="preserve"> </w:t>
      </w:r>
      <w:r w:rsidR="00A84B01" w:rsidRPr="00A84B01">
        <w:t>De-serialize the JSON response</w:t>
      </w:r>
      <w:r w:rsidR="002949AF">
        <w:t>, if JSON was found</w:t>
      </w:r>
    </w:p>
    <w:p w14:paraId="5C13C0C9" w14:textId="77777777" w:rsidR="00A84B01" w:rsidRPr="00A84B01" w:rsidRDefault="00284E2E">
      <w:pPr>
        <w:pStyle w:val="NumList"/>
        <w:numPr>
          <w:ilvl w:val="0"/>
          <w:numId w:val="0"/>
        </w:numPr>
        <w:ind w:left="216"/>
        <w:pPrChange w:id="388" w:author="Jim Markham" w:date="2015-10-19T12:30:00Z">
          <w:pPr>
            <w:pStyle w:val="BodyText"/>
          </w:pPr>
        </w:pPrChange>
      </w:pPr>
      <w:ins w:id="389" w:author="Jim Markham" w:date="2015-10-19T12:30:00Z">
        <w:r>
          <w:t xml:space="preserve">2. </w:t>
        </w:r>
      </w:ins>
      <w:del w:id="390" w:author="Jim Markham" w:date="2015-10-19T12:30:00Z">
        <w:r w:rsidR="00A84B01" w:rsidDel="00284E2E">
          <w:delText>-</w:delText>
        </w:r>
      </w:del>
      <w:r w:rsidR="00A84B01">
        <w:t xml:space="preserve"> </w:t>
      </w:r>
      <w:r w:rsidR="00A84B01" w:rsidRPr="00A84B01">
        <w:t>Call the callback function</w:t>
      </w:r>
    </w:p>
    <w:commentRangeEnd w:id="384"/>
    <w:p w14:paraId="7CD7B4A9" w14:textId="1D52D700" w:rsidR="00A84B01" w:rsidRDefault="001A764C" w:rsidP="00A84B01">
      <w:pPr>
        <w:pStyle w:val="BodyText"/>
        <w:rPr>
          <w:ins w:id="391" w:author="georg" w:date="2015-10-19T22:54:00Z"/>
        </w:rPr>
      </w:pPr>
      <w:r>
        <w:rPr>
          <w:rFonts w:ascii="Times New Roman" w:hAnsi="Times New Roman"/>
        </w:rPr>
        <w:commentReference w:id="384"/>
      </w:r>
      <w:commentRangeEnd w:id="385"/>
      <w:r w:rsidR="00FB244D">
        <w:rPr>
          <w:rFonts w:asciiTheme="minorHAnsi" w:hAnsiTheme="minorHAnsi"/>
        </w:rPr>
        <w:commentReference w:id="385"/>
      </w:r>
      <w:r w:rsidR="00A84B01" w:rsidRPr="00A84B01">
        <w:t>To compose the base URL of the service, we use the following code</w:t>
      </w:r>
      <w:ins w:id="392" w:author="georg" w:date="2015-10-19T22:55:00Z">
        <w:r w:rsidR="00FB244D">
          <w:t>(Listing 13-19)</w:t>
        </w:r>
      </w:ins>
      <w:r w:rsidR="00A84B01" w:rsidRPr="00A84B01">
        <w:t>:</w:t>
      </w:r>
    </w:p>
    <w:p w14:paraId="5D5D5598" w14:textId="618D8F84" w:rsidR="00FB244D" w:rsidRPr="00A84B01" w:rsidRDefault="00FB244D" w:rsidP="00FB244D">
      <w:pPr>
        <w:pStyle w:val="FigureCaption"/>
        <w:pPrChange w:id="393" w:author="georg" w:date="2015-10-19T22:54:00Z">
          <w:pPr>
            <w:pStyle w:val="BodyText"/>
          </w:pPr>
        </w:pPrChange>
      </w:pPr>
      <w:ins w:id="394" w:author="georg" w:date="2015-10-19T22:54:00Z">
        <w:r>
          <w:t>Listing 13-19. Composing the base URL</w:t>
        </w:r>
      </w:ins>
    </w:p>
    <w:p w14:paraId="7A3AA8D5" w14:textId="77777777" w:rsidR="00A84B01" w:rsidRPr="00A84B01" w:rsidRDefault="00A84B01" w:rsidP="00A84B01">
      <w:pPr>
        <w:pStyle w:val="Code"/>
      </w:pPr>
      <w:commentRangeStart w:id="395"/>
      <w:commentRangeStart w:id="396"/>
      <w:commentRangeStart w:id="397"/>
      <w:commentRangeStart w:id="398"/>
      <w:r w:rsidRPr="00A84B01">
        <w:t>var serviceURL = baseURL + "/"</w:t>
      </w:r>
    </w:p>
    <w:p w14:paraId="376BF3E2" w14:textId="77777777" w:rsidR="00A84B01" w:rsidRPr="00A84B01" w:rsidRDefault="00A84B01" w:rsidP="00A84B01">
      <w:pPr>
        <w:pStyle w:val="Code"/>
      </w:pPr>
      <w:r w:rsidRPr="00A84B01">
        <w:t>if apiVersion != nil {</w:t>
      </w:r>
    </w:p>
    <w:p w14:paraId="4377EC5C" w14:textId="77777777" w:rsidR="00A84B01" w:rsidRPr="00A84B01" w:rsidRDefault="00A84B01" w:rsidP="00A84B01">
      <w:pPr>
        <w:pStyle w:val="Code"/>
      </w:pPr>
      <w:r w:rsidRPr="00A84B01">
        <w:t xml:space="preserve">     serviceURL += apiVersion + "/"</w:t>
      </w:r>
    </w:p>
    <w:p w14:paraId="6AB3554B" w14:textId="77777777" w:rsidR="00A84B01" w:rsidRPr="00A84B01" w:rsidRDefault="00A84B01" w:rsidP="00A84B01">
      <w:pPr>
        <w:pStyle w:val="Code"/>
      </w:pPr>
      <w:r w:rsidRPr="00A84B01">
        <w:t>}</w:t>
      </w:r>
    </w:p>
    <w:p w14:paraId="7CDC1035" w14:textId="77777777" w:rsidR="00A84B01" w:rsidRPr="00A84B01" w:rsidRDefault="00A84B01" w:rsidP="00A84B01">
      <w:pPr>
        <w:pStyle w:val="Code"/>
      </w:pPr>
      <w:r w:rsidRPr="00A84B01">
        <w:t>serviceURL += service.toString()</w:t>
      </w:r>
    </w:p>
    <w:p w14:paraId="2166CC06" w14:textId="77777777" w:rsidR="00A84B01" w:rsidRPr="00A84B01" w:rsidRDefault="00A84B01" w:rsidP="00A84B01">
      <w:pPr>
        <w:pStyle w:val="Code"/>
      </w:pPr>
      <w:r w:rsidRPr="00A84B01">
        <w:t>if id != nil &amp;&amp; !id.isEmpty {</w:t>
      </w:r>
    </w:p>
    <w:p w14:paraId="7FADC4F0" w14:textId="77777777" w:rsidR="00A84B01" w:rsidRPr="00242AE9" w:rsidRDefault="00A84B01" w:rsidP="00A84B01">
      <w:pPr>
        <w:pStyle w:val="Code"/>
        <w:rPr>
          <w:lang w:val="fr-FR"/>
          <w:rPrChange w:id="399" w:author="Jim Markham" w:date="2015-10-19T12:12:00Z">
            <w:rPr/>
          </w:rPrChange>
        </w:rPr>
      </w:pPr>
      <w:r w:rsidRPr="00A84B01">
        <w:t xml:space="preserve">     </w:t>
      </w:r>
      <w:r w:rsidRPr="00242AE9">
        <w:rPr>
          <w:lang w:val="fr-FR"/>
          <w:rPrChange w:id="400" w:author="Jim Markham" w:date="2015-10-19T12:12:00Z">
            <w:rPr/>
          </w:rPrChange>
        </w:rPr>
        <w:t>serviceURL += "/" + id</w:t>
      </w:r>
    </w:p>
    <w:p w14:paraId="48692552" w14:textId="77777777" w:rsidR="00A84B01" w:rsidRPr="00242AE9" w:rsidRDefault="00A84B01" w:rsidP="00A84B01">
      <w:pPr>
        <w:pStyle w:val="Code"/>
        <w:rPr>
          <w:lang w:val="fr-FR"/>
          <w:rPrChange w:id="401" w:author="Jim Markham" w:date="2015-10-19T12:12:00Z">
            <w:rPr/>
          </w:rPrChange>
        </w:rPr>
      </w:pPr>
      <w:r w:rsidRPr="00242AE9">
        <w:rPr>
          <w:lang w:val="fr-FR"/>
          <w:rPrChange w:id="402" w:author="Jim Markham" w:date="2015-10-19T12:12:00Z">
            <w:rPr/>
          </w:rPrChange>
        </w:rPr>
        <w:t>}</w:t>
      </w:r>
    </w:p>
    <w:p w14:paraId="04C997A1" w14:textId="77777777" w:rsidR="00A84B01" w:rsidRPr="00242AE9" w:rsidRDefault="00A84B01" w:rsidP="00A84B01">
      <w:pPr>
        <w:pStyle w:val="Code"/>
        <w:rPr>
          <w:lang w:val="fr-FR"/>
          <w:rPrChange w:id="403" w:author="Jim Markham" w:date="2015-10-19T12:12:00Z">
            <w:rPr/>
          </w:rPrChange>
        </w:rPr>
      </w:pPr>
      <w:r w:rsidRPr="00242AE9">
        <w:rPr>
          <w:lang w:val="fr-FR"/>
          <w:rPrChange w:id="404" w:author="Jim Markham" w:date="2015-10-19T12:12:00Z">
            <w:rPr/>
          </w:rPrChange>
        </w:rPr>
        <w:t>var request = NSMutableURLRequest()</w:t>
      </w:r>
    </w:p>
    <w:p w14:paraId="44CAB0FD" w14:textId="77777777" w:rsidR="00A84B01" w:rsidRPr="00A84B01" w:rsidRDefault="00A84B01" w:rsidP="00A84B01">
      <w:pPr>
        <w:pStyle w:val="Code"/>
      </w:pPr>
      <w:r w:rsidRPr="00A84B01">
        <w:t>request.HTTPMethod = method.toString()</w:t>
      </w:r>
      <w:commentRangeEnd w:id="395"/>
      <w:r w:rsidR="00634F04">
        <w:rPr>
          <w:rFonts w:asciiTheme="minorHAnsi" w:hAnsiTheme="minorHAnsi"/>
          <w:noProof w:val="0"/>
          <w:sz w:val="22"/>
        </w:rPr>
        <w:commentReference w:id="395"/>
      </w:r>
      <w:commentRangeEnd w:id="396"/>
      <w:commentRangeEnd w:id="397"/>
      <w:commentRangeEnd w:id="398"/>
      <w:r w:rsidR="00FB244D">
        <w:rPr>
          <w:rFonts w:asciiTheme="minorHAnsi" w:hAnsiTheme="minorHAnsi"/>
          <w:noProof w:val="0"/>
          <w:sz w:val="22"/>
        </w:rPr>
        <w:commentReference w:id="397"/>
      </w:r>
      <w:r w:rsidR="00634F04">
        <w:rPr>
          <w:rFonts w:asciiTheme="minorHAnsi" w:hAnsiTheme="minorHAnsi"/>
          <w:noProof w:val="0"/>
          <w:sz w:val="22"/>
        </w:rPr>
        <w:commentReference w:id="396"/>
      </w:r>
      <w:r w:rsidR="00FB244D">
        <w:rPr>
          <w:rFonts w:asciiTheme="minorHAnsi" w:hAnsiTheme="minorHAnsi"/>
          <w:noProof w:val="0"/>
          <w:sz w:val="22"/>
        </w:rPr>
        <w:commentReference w:id="398"/>
      </w:r>
    </w:p>
    <w:p w14:paraId="2EF4A7E9" w14:textId="77777777" w:rsidR="00DC2BFA" w:rsidRDefault="00DC2BFA" w:rsidP="00A84B01">
      <w:pPr>
        <w:pStyle w:val="BodyText"/>
      </w:pPr>
    </w:p>
    <w:p w14:paraId="7ADA72DA" w14:textId="77777777" w:rsidR="00A84B01" w:rsidRPr="00A84B01" w:rsidRDefault="00A84B01" w:rsidP="00A84B01">
      <w:pPr>
        <w:pStyle w:val="BodyText"/>
      </w:pPr>
      <w:r w:rsidRPr="00A84B01">
        <w:t>In the same segment, we create the request object and assign it the request method. The serviceURL is still being composed, so it would be premature to assign it to the request at this point.</w:t>
      </w:r>
    </w:p>
    <w:p w14:paraId="297513E7" w14:textId="05F5AE0D" w:rsidR="00A84B01" w:rsidRDefault="00A84B01" w:rsidP="00A84B01">
      <w:pPr>
        <w:pStyle w:val="BodyText"/>
        <w:rPr>
          <w:ins w:id="405" w:author="georg" w:date="2015-10-19T22:56:00Z"/>
        </w:rPr>
      </w:pPr>
      <w:r w:rsidRPr="00A84B01">
        <w:t>If this API would support a JSON request body for POST requests, we could use something like this to serialize the input data</w:t>
      </w:r>
      <w:ins w:id="406" w:author="georg" w:date="2015-10-19T22:57:00Z">
        <w:r w:rsidR="00FB244D">
          <w:t>(Listing 13-20)</w:t>
        </w:r>
      </w:ins>
      <w:r w:rsidRPr="00A84B01">
        <w:t>:</w:t>
      </w:r>
    </w:p>
    <w:p w14:paraId="05316BFA" w14:textId="5408101D" w:rsidR="00FB244D" w:rsidRPr="00A84B01" w:rsidRDefault="00FB244D" w:rsidP="00FB244D">
      <w:pPr>
        <w:pStyle w:val="FigureCaption"/>
        <w:pPrChange w:id="407" w:author="georg" w:date="2015-10-19T22:56:00Z">
          <w:pPr>
            <w:pStyle w:val="BodyText"/>
          </w:pPr>
        </w:pPrChange>
      </w:pPr>
      <w:ins w:id="408" w:author="georg" w:date="2015-10-19T22:56:00Z">
        <w:r>
          <w:t>Listing 13-20. Serializing JSON data</w:t>
        </w:r>
      </w:ins>
    </w:p>
    <w:p w14:paraId="0B893E64" w14:textId="77777777" w:rsidR="00A84B01" w:rsidRPr="00A84B01" w:rsidRDefault="00A84B01" w:rsidP="00A84B01">
      <w:pPr>
        <w:pStyle w:val="Code"/>
      </w:pPr>
      <w:commentRangeStart w:id="409"/>
      <w:commentRangeStart w:id="410"/>
      <w:commentRangeStart w:id="411"/>
      <w:commentRangeStart w:id="412"/>
      <w:r w:rsidRPr="00A84B01">
        <w:t>var error: NSError?</w:t>
      </w:r>
    </w:p>
    <w:p w14:paraId="2B2B4205" w14:textId="77777777" w:rsidR="00A84B01" w:rsidRPr="00A84B01" w:rsidRDefault="00A84B01" w:rsidP="00A84B01">
      <w:pPr>
        <w:pStyle w:val="Code"/>
      </w:pPr>
      <w:r w:rsidRPr="00A84B01">
        <w:lastRenderedPageBreak/>
        <w:t>request.HTTPBody = NSJSONSerialization.dataWithJSONObject(inputData, options: nil, error: &amp;error)</w:t>
      </w:r>
    </w:p>
    <w:p w14:paraId="35907C6E" w14:textId="77777777" w:rsidR="00A84B01" w:rsidRPr="00A84B01" w:rsidRDefault="00A84B01" w:rsidP="00A84B01">
      <w:pPr>
        <w:pStyle w:val="Code"/>
      </w:pPr>
      <w:r w:rsidRPr="00A84B01">
        <w:t>if error != nil {</w:t>
      </w:r>
    </w:p>
    <w:p w14:paraId="03024DCC" w14:textId="77777777" w:rsidR="00A84B01" w:rsidRPr="00A84B01" w:rsidRDefault="00A84B01" w:rsidP="00A84B01">
      <w:pPr>
        <w:pStyle w:val="Code"/>
      </w:pPr>
      <w:r w:rsidRPr="00A84B01">
        <w:t xml:space="preserve">    callback(responseJson: nil, responseError: error)</w:t>
      </w:r>
    </w:p>
    <w:p w14:paraId="0A6F49AE" w14:textId="77777777" w:rsidR="00A84B01" w:rsidRPr="00A84B01" w:rsidRDefault="00A84B01" w:rsidP="00A84B01">
      <w:pPr>
        <w:pStyle w:val="Code"/>
      </w:pPr>
      <w:r w:rsidRPr="00A84B01">
        <w:t xml:space="preserve">    return</w:t>
      </w:r>
    </w:p>
    <w:p w14:paraId="6A6A3F06" w14:textId="77777777" w:rsidR="00A84B01" w:rsidRPr="00A84B01" w:rsidRDefault="00A84B01" w:rsidP="00A84B01">
      <w:pPr>
        <w:pStyle w:val="Code"/>
      </w:pPr>
      <w:r w:rsidRPr="00A84B01">
        <w:t>}</w:t>
      </w:r>
    </w:p>
    <w:p w14:paraId="0900BD76" w14:textId="77777777" w:rsidR="00A84B01" w:rsidRDefault="00A84B01" w:rsidP="00A84B01">
      <w:pPr>
        <w:pStyle w:val="Code"/>
      </w:pPr>
      <w:r w:rsidRPr="00A84B01">
        <w:t>request.addValue("application/json", forHTTPHeaderField: "</w:t>
      </w:r>
      <w:commentRangeStart w:id="413"/>
      <w:commentRangeStart w:id="414"/>
      <w:r w:rsidRPr="00A84B01">
        <w:t>Content-Type")</w:t>
      </w:r>
      <w:commentRangeEnd w:id="409"/>
      <w:r w:rsidR="00634F04">
        <w:rPr>
          <w:rFonts w:asciiTheme="minorHAnsi" w:hAnsiTheme="minorHAnsi"/>
          <w:noProof w:val="0"/>
          <w:sz w:val="22"/>
        </w:rPr>
        <w:commentReference w:id="409"/>
      </w:r>
      <w:commentRangeEnd w:id="411"/>
      <w:commentRangeEnd w:id="413"/>
      <w:commentRangeEnd w:id="414"/>
      <w:r w:rsidR="00FB244D">
        <w:rPr>
          <w:rFonts w:asciiTheme="minorHAnsi" w:hAnsiTheme="minorHAnsi"/>
          <w:noProof w:val="0"/>
          <w:sz w:val="22"/>
        </w:rPr>
        <w:commentReference w:id="411"/>
      </w:r>
      <w:r w:rsidR="00634F04">
        <w:rPr>
          <w:rFonts w:asciiTheme="minorHAnsi" w:hAnsiTheme="minorHAnsi"/>
          <w:noProof w:val="0"/>
          <w:sz w:val="22"/>
        </w:rPr>
        <w:commentReference w:id="413"/>
      </w:r>
      <w:r w:rsidR="00FB244D">
        <w:rPr>
          <w:rFonts w:asciiTheme="minorHAnsi" w:hAnsiTheme="minorHAnsi"/>
          <w:noProof w:val="0"/>
          <w:sz w:val="22"/>
        </w:rPr>
        <w:commentReference w:id="414"/>
      </w:r>
    </w:p>
    <w:commentRangeEnd w:id="410"/>
    <w:p w14:paraId="7A7F7EBA" w14:textId="77777777" w:rsidR="00141879" w:rsidRDefault="00634F04" w:rsidP="00A84B01">
      <w:pPr>
        <w:pStyle w:val="Code"/>
        <w:rPr>
          <w:ins w:id="415" w:author="georg" w:date="2015-10-19T22:59:00Z"/>
        </w:rPr>
      </w:pPr>
      <w:r>
        <w:rPr>
          <w:rFonts w:asciiTheme="minorHAnsi" w:hAnsiTheme="minorHAnsi"/>
          <w:noProof w:val="0"/>
          <w:sz w:val="22"/>
        </w:rPr>
        <w:commentReference w:id="410"/>
      </w:r>
      <w:commentRangeEnd w:id="412"/>
    </w:p>
    <w:p w14:paraId="7C711ED2" w14:textId="082D9272" w:rsidR="00DC2BFA" w:rsidRPr="00A84B01" w:rsidRDefault="00FB244D" w:rsidP="00A84B01">
      <w:pPr>
        <w:pStyle w:val="Code"/>
      </w:pPr>
      <w:r>
        <w:rPr>
          <w:rFonts w:asciiTheme="minorHAnsi" w:hAnsiTheme="minorHAnsi"/>
          <w:noProof w:val="0"/>
          <w:sz w:val="22"/>
        </w:rPr>
        <w:commentReference w:id="412"/>
      </w:r>
    </w:p>
    <w:p w14:paraId="1AB85F05" w14:textId="6F918B73" w:rsidR="004714B2" w:rsidRDefault="00A84B01" w:rsidP="000D4D6F">
      <w:pPr>
        <w:tabs>
          <w:tab w:val="left" w:pos="2775"/>
        </w:tabs>
        <w:rPr>
          <w:ins w:id="416" w:author="georg" w:date="2015-10-19T22:59:00Z"/>
        </w:rPr>
      </w:pPr>
      <w:r w:rsidRPr="00DC2BFA">
        <w:rPr>
          <w:rStyle w:val="Strong"/>
        </w:rPr>
        <w:t>To handle the composition of the URL</w:t>
      </w:r>
      <w:r w:rsidRPr="00A84B01">
        <w:t xml:space="preserve">, we create the </w:t>
      </w:r>
      <w:r w:rsidRPr="00DC2BFA">
        <w:rPr>
          <w:rStyle w:val="CodeInline"/>
        </w:rPr>
        <w:t>asURLString()</w:t>
      </w:r>
      <w:r w:rsidRPr="00A84B01">
        <w:t xml:space="preserve"> function. This </w:t>
      </w:r>
      <w:ins w:id="417" w:author="georg" w:date="2015-10-19T23:01:00Z">
        <w:r w:rsidR="00141879">
          <w:t xml:space="preserve">function is located in the APIClient class, and </w:t>
        </w:r>
      </w:ins>
      <w:r w:rsidRPr="00A84B01">
        <w:t xml:space="preserve">takes a dictionary of input params and creates a URL-encoded string, with the parameters sorted </w:t>
      </w:r>
      <w:del w:id="418" w:author="georg" w:date="2015-10-19T23:02:00Z">
        <w:r w:rsidRPr="00A84B01" w:rsidDel="00141879">
          <w:delText>alphabetically</w:delText>
        </w:r>
      </w:del>
      <w:ins w:id="419" w:author="georg" w:date="2015-10-19T23:02:00Z">
        <w:r w:rsidR="00141879" w:rsidRPr="00A84B01">
          <w:t>alphabetically</w:t>
        </w:r>
        <w:r w:rsidR="00141879">
          <w:t xml:space="preserve"> (</w:t>
        </w:r>
      </w:ins>
      <w:ins w:id="420" w:author="georg" w:date="2015-10-19T23:00:00Z">
        <w:r w:rsidR="00141879" w:rsidRPr="00141879">
          <w:t>Listing 13-21</w:t>
        </w:r>
        <w:r w:rsidR="00141879">
          <w:t>)</w:t>
        </w:r>
      </w:ins>
      <w:r>
        <w:t>:</w:t>
      </w:r>
    </w:p>
    <w:p w14:paraId="68F249F0" w14:textId="320B671D" w:rsidR="00141879" w:rsidRDefault="00141879" w:rsidP="00141879">
      <w:pPr>
        <w:pStyle w:val="FigureCaption"/>
        <w:pPrChange w:id="421" w:author="georg" w:date="2015-10-19T22:59:00Z">
          <w:pPr>
            <w:tabs>
              <w:tab w:val="left" w:pos="2775"/>
            </w:tabs>
          </w:pPr>
        </w:pPrChange>
      </w:pPr>
      <w:ins w:id="422" w:author="georg" w:date="2015-10-19T22:59:00Z">
        <w:r>
          <w:t>Listing 13-21. The asURLString function</w:t>
        </w:r>
      </w:ins>
    </w:p>
    <w:p w14:paraId="2E21F8B1" w14:textId="77777777" w:rsidR="002949AF" w:rsidRDefault="002949AF" w:rsidP="002949AF">
      <w:pPr>
        <w:pStyle w:val="Code"/>
      </w:pPr>
      <w:r>
        <w:t xml:space="preserve">    </w:t>
      </w:r>
      <w:commentRangeStart w:id="423"/>
      <w:commentRangeStart w:id="424"/>
      <w:commentRangeStart w:id="425"/>
      <w:commentRangeStart w:id="426"/>
      <w:r>
        <w:rPr>
          <w:color w:val="0000FF"/>
        </w:rPr>
        <w:t>func</w:t>
      </w:r>
      <w:r>
        <w:t xml:space="preserve"> asURLString (inputData: [</w:t>
      </w:r>
      <w:r>
        <w:rPr>
          <w:color w:val="2B839F"/>
        </w:rPr>
        <w:t>String</w:t>
      </w:r>
      <w:r>
        <w:t>:</w:t>
      </w:r>
      <w:r>
        <w:rPr>
          <w:color w:val="2B839F"/>
        </w:rPr>
        <w:t>String</w:t>
      </w:r>
      <w:r>
        <w:t xml:space="preserve">]!=[:]) -&gt; </w:t>
      </w:r>
      <w:r>
        <w:rPr>
          <w:color w:val="2B839F"/>
        </w:rPr>
        <w:t>String</w:t>
      </w:r>
      <w:r>
        <w:t xml:space="preserve"> {</w:t>
      </w:r>
    </w:p>
    <w:p w14:paraId="684E68C7" w14:textId="77777777" w:rsidR="002949AF" w:rsidRDefault="002949AF" w:rsidP="002949AF">
      <w:pPr>
        <w:pStyle w:val="Code"/>
      </w:pPr>
      <w:r>
        <w:t xml:space="preserve">        </w:t>
      </w:r>
      <w:r>
        <w:rPr>
          <w:color w:val="0000FF"/>
        </w:rPr>
        <w:t>var</w:t>
      </w:r>
      <w:r>
        <w:t xml:space="preserve"> params: [</w:t>
      </w:r>
      <w:r>
        <w:rPr>
          <w:color w:val="2B839F"/>
        </w:rPr>
        <w:t>String</w:t>
      </w:r>
      <w:r>
        <w:t>] = []</w:t>
      </w:r>
    </w:p>
    <w:p w14:paraId="23168944" w14:textId="77777777" w:rsidR="002949AF" w:rsidRDefault="002949AF" w:rsidP="002949AF">
      <w:pPr>
        <w:pStyle w:val="Code"/>
      </w:pPr>
      <w:r>
        <w:t xml:space="preserve">        </w:t>
      </w:r>
      <w:r>
        <w:rPr>
          <w:color w:val="0000FF"/>
        </w:rPr>
        <w:t>for</w:t>
      </w:r>
      <w:r>
        <w:t xml:space="preserve"> (key, value) </w:t>
      </w:r>
      <w:r>
        <w:rPr>
          <w:color w:val="0000FF"/>
        </w:rPr>
        <w:t>in</w:t>
      </w:r>
      <w:r>
        <w:t xml:space="preserve"> inputData {</w:t>
      </w:r>
    </w:p>
    <w:p w14:paraId="329CA98E" w14:textId="77777777" w:rsidR="002949AF" w:rsidRDefault="002949AF" w:rsidP="002949AF">
      <w:pPr>
        <w:pStyle w:val="Code"/>
      </w:pPr>
      <w:r>
        <w:t xml:space="preserve">            params.</w:t>
      </w:r>
      <w:r>
        <w:rPr>
          <w:color w:val="2B839F"/>
        </w:rPr>
        <w:t>append</w:t>
      </w:r>
      <w:r>
        <w:t>( [ key.</w:t>
      </w:r>
      <w:r>
        <w:rPr>
          <w:color w:val="2B839F"/>
        </w:rPr>
        <w:t>escapeUrl</w:t>
      </w:r>
      <w:r>
        <w:t>(), value.</w:t>
      </w:r>
      <w:r>
        <w:rPr>
          <w:color w:val="2B839F"/>
        </w:rPr>
        <w:t>escapeUrl</w:t>
      </w:r>
      <w:r>
        <w:t>()].</w:t>
      </w:r>
      <w:r>
        <w:rPr>
          <w:color w:val="2B839F"/>
        </w:rPr>
        <w:t>joinWithSeparator</w:t>
      </w:r>
      <w:r>
        <w:t>(</w:t>
      </w:r>
      <w:r>
        <w:rPr>
          <w:color w:val="A31515"/>
        </w:rPr>
        <w:t>"="</w:t>
      </w:r>
      <w:r>
        <w:t xml:space="preserve"> ))</w:t>
      </w:r>
    </w:p>
    <w:p w14:paraId="3F217ABD" w14:textId="77777777" w:rsidR="002949AF" w:rsidRDefault="002949AF" w:rsidP="002949AF">
      <w:pPr>
        <w:pStyle w:val="Code"/>
      </w:pPr>
      <w:r>
        <w:t xml:space="preserve">        }</w:t>
      </w:r>
    </w:p>
    <w:p w14:paraId="026E6973" w14:textId="77777777" w:rsidR="002949AF" w:rsidRDefault="002949AF" w:rsidP="002949AF">
      <w:pPr>
        <w:pStyle w:val="Code"/>
      </w:pPr>
      <w:r>
        <w:t xml:space="preserve">        params = params.</w:t>
      </w:r>
      <w:r>
        <w:rPr>
          <w:color w:val="2B839F"/>
        </w:rPr>
        <w:t>sort</w:t>
      </w:r>
      <w:r>
        <w:t>{ $0 &lt; $1 }</w:t>
      </w:r>
    </w:p>
    <w:p w14:paraId="60D00A83" w14:textId="77777777" w:rsidR="002949AF" w:rsidRDefault="002949AF" w:rsidP="002949AF">
      <w:pPr>
        <w:pStyle w:val="Code"/>
      </w:pPr>
      <w:r>
        <w:t xml:space="preserve">        </w:t>
      </w:r>
      <w:r>
        <w:rPr>
          <w:color w:val="0000FF"/>
        </w:rPr>
        <w:t>return</w:t>
      </w:r>
      <w:r>
        <w:t xml:space="preserve"> params.</w:t>
      </w:r>
      <w:r>
        <w:rPr>
          <w:color w:val="2B839F"/>
        </w:rPr>
        <w:t>joinWithSeparator</w:t>
      </w:r>
      <w:r>
        <w:t>(</w:t>
      </w:r>
      <w:r>
        <w:rPr>
          <w:color w:val="A31515"/>
        </w:rPr>
        <w:t>"&amp;"</w:t>
      </w:r>
      <w:r>
        <w:t>)</w:t>
      </w:r>
    </w:p>
    <w:p w14:paraId="2830241A" w14:textId="77777777" w:rsidR="00DC2BFA" w:rsidRDefault="002949AF" w:rsidP="002949AF">
      <w:pPr>
        <w:pStyle w:val="Code"/>
        <w:rPr>
          <w:rStyle w:val="Strong"/>
        </w:rPr>
      </w:pPr>
      <w:r>
        <w:t xml:space="preserve">    }</w:t>
      </w:r>
      <w:commentRangeEnd w:id="423"/>
      <w:r w:rsidR="00634F04">
        <w:rPr>
          <w:rFonts w:asciiTheme="minorHAnsi" w:hAnsiTheme="minorHAnsi"/>
          <w:noProof w:val="0"/>
          <w:sz w:val="22"/>
        </w:rPr>
        <w:commentReference w:id="423"/>
      </w:r>
      <w:commentRangeEnd w:id="424"/>
      <w:commentRangeEnd w:id="425"/>
      <w:commentRangeEnd w:id="426"/>
      <w:r w:rsidR="00141879">
        <w:rPr>
          <w:rFonts w:asciiTheme="minorHAnsi" w:hAnsiTheme="minorHAnsi"/>
          <w:noProof w:val="0"/>
          <w:sz w:val="22"/>
        </w:rPr>
        <w:commentReference w:id="425"/>
      </w:r>
      <w:r w:rsidR="00634F04">
        <w:rPr>
          <w:rFonts w:asciiTheme="minorHAnsi" w:hAnsiTheme="minorHAnsi"/>
          <w:noProof w:val="0"/>
          <w:sz w:val="22"/>
        </w:rPr>
        <w:commentReference w:id="424"/>
      </w:r>
      <w:r w:rsidR="00141879">
        <w:rPr>
          <w:rFonts w:asciiTheme="minorHAnsi" w:hAnsiTheme="minorHAnsi"/>
          <w:noProof w:val="0"/>
          <w:sz w:val="22"/>
        </w:rPr>
        <w:commentReference w:id="426"/>
      </w:r>
    </w:p>
    <w:p w14:paraId="59E5C220" w14:textId="369DE0CD" w:rsidR="00A84B01" w:rsidRDefault="00A84B01" w:rsidP="00A84B01">
      <w:pPr>
        <w:pStyle w:val="BodyText"/>
        <w:rPr>
          <w:ins w:id="427" w:author="georg" w:date="2015-10-19T23:06:00Z"/>
        </w:rPr>
      </w:pPr>
      <w:r w:rsidRPr="00DC2BFA">
        <w:rPr>
          <w:rStyle w:val="Strong"/>
        </w:rPr>
        <w:t>The URL suffix</w:t>
      </w:r>
      <w:r w:rsidRPr="00A84B01">
        <w:t xml:space="preserve"> needs to be made part of the URL - we </w:t>
      </w:r>
      <w:ins w:id="428" w:author="georg" w:date="2015-10-19T23:03:00Z">
        <w:r w:rsidR="00141879">
          <w:t>have</w:t>
        </w:r>
      </w:ins>
      <w:commentRangeStart w:id="429"/>
      <w:commentRangeStart w:id="430"/>
      <w:del w:id="431" w:author="georg" w:date="2015-10-19T23:03:00Z">
        <w:r w:rsidRPr="00A84B01" w:rsidDel="00141879">
          <w:delText>got</w:delText>
        </w:r>
      </w:del>
      <w:r w:rsidRPr="00A84B01">
        <w:t xml:space="preserve"> </w:t>
      </w:r>
      <w:commentRangeEnd w:id="429"/>
      <w:r w:rsidR="00905CC3">
        <w:rPr>
          <w:rFonts w:asciiTheme="minorHAnsi" w:hAnsiTheme="minorHAnsi"/>
        </w:rPr>
        <w:commentReference w:id="429"/>
      </w:r>
      <w:commentRangeEnd w:id="430"/>
      <w:r w:rsidR="00141879">
        <w:rPr>
          <w:rFonts w:asciiTheme="minorHAnsi" w:hAnsiTheme="minorHAnsi"/>
        </w:rPr>
        <w:commentReference w:id="430"/>
      </w:r>
      <w:r w:rsidRPr="00A84B01">
        <w:t>in the input a</w:t>
      </w:r>
      <w:r>
        <w:t>n</w:t>
      </w:r>
      <w:r w:rsidRPr="00A84B01">
        <w:t xml:space="preserve"> NSArray of strings or numbers that will be used to compose the suffix - they will be all reduced to a simple string, appended to the base URL</w:t>
      </w:r>
      <w:ins w:id="432" w:author="georg" w:date="2015-10-19T23:05:00Z">
        <w:r w:rsidR="00141879">
          <w:t>. The following example (Listing 13-22) is found in the postData() function in the APIClient class</w:t>
        </w:r>
      </w:ins>
      <w:r w:rsidRPr="00A84B01">
        <w:t>:</w:t>
      </w:r>
    </w:p>
    <w:p w14:paraId="61C5E08D" w14:textId="00A4D59A" w:rsidR="00141879" w:rsidRPr="00A84B01" w:rsidRDefault="00141879" w:rsidP="00141879">
      <w:pPr>
        <w:pStyle w:val="FigureCaption"/>
        <w:pPrChange w:id="433" w:author="georg" w:date="2015-10-19T23:06:00Z">
          <w:pPr>
            <w:pStyle w:val="BodyText"/>
          </w:pPr>
        </w:pPrChange>
      </w:pPr>
      <w:ins w:id="434" w:author="georg" w:date="2015-10-19T23:06:00Z">
        <w:r>
          <w:t>Listing 13-22. Composing an URL</w:t>
        </w:r>
      </w:ins>
    </w:p>
    <w:p w14:paraId="5E5526CE" w14:textId="77777777" w:rsidR="00A84B01" w:rsidRPr="00A84B01" w:rsidRDefault="00A84B01" w:rsidP="00A84B01">
      <w:pPr>
        <w:pStyle w:val="Code"/>
      </w:pPr>
      <w:commentRangeStart w:id="435"/>
      <w:commentRangeStart w:id="436"/>
      <w:r w:rsidRPr="00A84B01">
        <w:t>// The urlSuffix contains an array of strings that we use to compose the final URL</w:t>
      </w:r>
    </w:p>
    <w:p w14:paraId="03BE9D3B" w14:textId="77777777" w:rsidR="00A84B01" w:rsidRPr="00A84B01" w:rsidRDefault="00A84B01" w:rsidP="00A84B01">
      <w:pPr>
        <w:pStyle w:val="Code"/>
      </w:pPr>
      <w:r w:rsidRPr="00A84B01">
        <w:t>if urlSuffix?.count &gt; 0 {</w:t>
      </w:r>
    </w:p>
    <w:p w14:paraId="42A2A598" w14:textId="77777777" w:rsidR="00A84B01" w:rsidRPr="00A84B01" w:rsidRDefault="00A84B01" w:rsidP="00A84B01">
      <w:pPr>
        <w:pStyle w:val="Code"/>
      </w:pPr>
      <w:r w:rsidRPr="00A84B01">
        <w:t xml:space="preserve">    serviceURL += "/" + urlSuffix.componentsJoinedByString("/")</w:t>
      </w:r>
    </w:p>
    <w:p w14:paraId="74B784CB" w14:textId="77777777" w:rsidR="00600451" w:rsidRDefault="00A84B01" w:rsidP="002949AF">
      <w:pPr>
        <w:pStyle w:val="Code"/>
      </w:pPr>
      <w:r w:rsidRPr="00A84B01">
        <w:t>}</w:t>
      </w:r>
      <w:commentRangeEnd w:id="435"/>
      <w:r w:rsidR="00905CC3">
        <w:rPr>
          <w:rFonts w:asciiTheme="minorHAnsi" w:hAnsiTheme="minorHAnsi"/>
          <w:noProof w:val="0"/>
          <w:sz w:val="22"/>
        </w:rPr>
        <w:commentReference w:id="435"/>
      </w:r>
      <w:commentRangeEnd w:id="436"/>
      <w:r w:rsidR="00141879">
        <w:rPr>
          <w:rFonts w:asciiTheme="minorHAnsi" w:hAnsiTheme="minorHAnsi"/>
          <w:noProof w:val="0"/>
          <w:sz w:val="22"/>
        </w:rPr>
        <w:commentReference w:id="436"/>
      </w:r>
    </w:p>
    <w:p w14:paraId="3F6E5203" w14:textId="77777777" w:rsidR="00600451" w:rsidRPr="00600451" w:rsidRDefault="00600451" w:rsidP="00600451">
      <w:pPr>
        <w:pStyle w:val="BodyText"/>
      </w:pPr>
      <w:r w:rsidRPr="00600451">
        <w:rPr>
          <w:rStyle w:val="Strong"/>
        </w:rPr>
        <w:t>Now we are ready to make the API request as an async call.</w:t>
      </w:r>
      <w:r w:rsidRPr="00600451">
        <w:t xml:space="preserve">  Note how we created a local variable logger that points to the logging handler of the view controller - this is necessary because inside the closure we don’t have visibility to variables and functions from the current library or from the ViewController.  The callback block for the async calls contains the basic code needed to handle the result data and call the callback function that we got when </w:t>
      </w:r>
      <w:r w:rsidRPr="00141879">
        <w:rPr>
          <w:rStyle w:val="CodeInline"/>
          <w:rPrChange w:id="437" w:author="georg" w:date="2015-10-19T23:02:00Z">
            <w:rPr/>
          </w:rPrChange>
        </w:rPr>
        <w:t>apiRequest()</w:t>
      </w:r>
      <w:r w:rsidRPr="00600451">
        <w:t xml:space="preserve"> was invoked. Once again, when interpreting the response, an error can occur parsing the JSON data, which will be handled by the callback function.</w:t>
      </w:r>
    </w:p>
    <w:p w14:paraId="064D1715" w14:textId="09FD782F" w:rsidR="00600451" w:rsidRPr="00600451" w:rsidRDefault="00600451" w:rsidP="00600451">
      <w:pPr>
        <w:pStyle w:val="BodyText"/>
      </w:pPr>
      <w:r w:rsidRPr="00600451">
        <w:t xml:space="preserve">To parse an API response into a JSON object, we use an NSDictionary object that will hold any combination of key-values. This is necessary since the API responses can contain any </w:t>
      </w:r>
      <w:r w:rsidRPr="00600451">
        <w:lastRenderedPageBreak/>
        <w:t>combination of numbers, strings, arrays, dictionaries, and NSDictionary supports by default AnyObject types. The NSJSONReadingOptions.MutableContainers specifies that arrays and dictionaries be created as mutable objects.</w:t>
      </w:r>
      <w:ins w:id="438" w:author="georg" w:date="2015-10-19T23:08:00Z">
        <w:r w:rsidR="00564CBC">
          <w:t xml:space="preserve"> We can see this in Listing 13-23. This code is located in the </w:t>
        </w:r>
      </w:ins>
      <w:ins w:id="439" w:author="georg" w:date="2015-10-19T23:09:00Z">
        <w:r w:rsidR="00564CBC" w:rsidRPr="00564CBC">
          <w:rPr>
            <w:rStyle w:val="CodeInline"/>
            <w:rPrChange w:id="440" w:author="georg" w:date="2015-10-19T23:09:00Z">
              <w:rPr/>
            </w:rPrChange>
          </w:rPr>
          <w:t>postData()</w:t>
        </w:r>
        <w:r w:rsidR="00564CBC">
          <w:t xml:space="preserve"> function in the APIClient class.</w:t>
        </w:r>
      </w:ins>
    </w:p>
    <w:p w14:paraId="567B39E0" w14:textId="649FF3A9" w:rsidR="002949AF" w:rsidRDefault="00564CBC" w:rsidP="00564CBC">
      <w:pPr>
        <w:pStyle w:val="FigureCaption"/>
        <w:pPrChange w:id="441" w:author="georg" w:date="2015-10-19T23:08:00Z">
          <w:pPr>
            <w:pStyle w:val="Code"/>
          </w:pPr>
        </w:pPrChange>
      </w:pPr>
      <w:ins w:id="442" w:author="georg" w:date="2015-10-19T23:07:00Z">
        <w:r>
          <w:t>Listing 13-23. Parsing a JSON response</w:t>
        </w:r>
      </w:ins>
    </w:p>
    <w:p w14:paraId="50681786" w14:textId="62F77B8E" w:rsidR="002949AF" w:rsidRDefault="00564CBC" w:rsidP="00564CBC">
      <w:pPr>
        <w:pStyle w:val="Code"/>
        <w:pPrChange w:id="443" w:author="georg" w:date="2015-10-19T23:09:00Z">
          <w:pPr>
            <w:pStyle w:val="Code"/>
            <w:ind w:firstLine="720"/>
          </w:pPr>
        </w:pPrChange>
      </w:pPr>
      <w:ins w:id="444" w:author="georg" w:date="2015-10-19T23:09:00Z">
        <w:r>
          <w:t xml:space="preserve">               </w:t>
        </w:r>
      </w:ins>
      <w:commentRangeStart w:id="445"/>
      <w:commentRangeStart w:id="446"/>
      <w:commentRangeStart w:id="447"/>
      <w:commentRangeStart w:id="448"/>
      <w:r w:rsidR="002949AF">
        <w:rPr>
          <w:color w:val="0000FF"/>
        </w:rPr>
        <w:t>var</w:t>
      </w:r>
      <w:r w:rsidR="002949AF">
        <w:t xml:space="preserve"> jsonResult: </w:t>
      </w:r>
      <w:r w:rsidR="002949AF">
        <w:rPr>
          <w:color w:val="2B839F"/>
        </w:rPr>
        <w:t>NSDictionary</w:t>
      </w:r>
      <w:r w:rsidR="002949AF">
        <w:t>?</w:t>
      </w:r>
    </w:p>
    <w:p w14:paraId="445B3EA7" w14:textId="77777777" w:rsidR="002949AF" w:rsidRDefault="002949AF" w:rsidP="002949AF">
      <w:pPr>
        <w:pStyle w:val="Code"/>
      </w:pPr>
      <w:r>
        <w:t xml:space="preserve">               </w:t>
      </w:r>
      <w:del w:id="449" w:author="georg" w:date="2015-10-19T23:09:00Z">
        <w:r w:rsidDel="00564CBC">
          <w:delText xml:space="preserve"> </w:delText>
        </w:r>
      </w:del>
      <w:r>
        <w:rPr>
          <w:color w:val="0000FF"/>
        </w:rPr>
        <w:t>if</w:t>
      </w:r>
      <w:r>
        <w:t xml:space="preserve"> urlResponse != </w:t>
      </w:r>
      <w:r>
        <w:rPr>
          <w:color w:val="0000FF"/>
        </w:rPr>
        <w:t>nil</w:t>
      </w:r>
      <w:r>
        <w:t xml:space="preserve"> {</w:t>
      </w:r>
    </w:p>
    <w:p w14:paraId="7B7F77BD" w14:textId="77777777" w:rsidR="002949AF" w:rsidRDefault="002949AF" w:rsidP="002949AF">
      <w:pPr>
        <w:pStyle w:val="Code"/>
      </w:pPr>
      <w:r>
        <w:t xml:space="preserve">                    </w:t>
      </w:r>
      <w:r>
        <w:rPr>
          <w:color w:val="0000FF"/>
        </w:rPr>
        <w:t>let</w:t>
      </w:r>
      <w:r>
        <w:t xml:space="preserve"> rData: </w:t>
      </w:r>
      <w:r>
        <w:rPr>
          <w:color w:val="2B839F"/>
        </w:rPr>
        <w:t>String</w:t>
      </w:r>
      <w:r>
        <w:t xml:space="preserve"> = </w:t>
      </w:r>
      <w:r>
        <w:rPr>
          <w:color w:val="2B839F"/>
        </w:rPr>
        <w:t>NSString</w:t>
      </w:r>
      <w:r>
        <w:t xml:space="preserve">(data: data!, encoding: </w:t>
      </w:r>
      <w:r>
        <w:rPr>
          <w:color w:val="2B839F"/>
        </w:rPr>
        <w:t>NSUTF8StringEncoding</w:t>
      </w:r>
      <w:r>
        <w:t xml:space="preserve">)! </w:t>
      </w:r>
      <w:r>
        <w:rPr>
          <w:color w:val="0000FF"/>
        </w:rPr>
        <w:t>as</w:t>
      </w:r>
      <w:r>
        <w:t xml:space="preserve"> </w:t>
      </w:r>
      <w:r>
        <w:rPr>
          <w:color w:val="2B839F"/>
        </w:rPr>
        <w:t>String</w:t>
      </w:r>
    </w:p>
    <w:p w14:paraId="64217D27" w14:textId="77777777" w:rsidR="002949AF" w:rsidRDefault="002949AF" w:rsidP="002949AF">
      <w:pPr>
        <w:pStyle w:val="Code"/>
      </w:pPr>
      <w:r>
        <w:t xml:space="preserve">                    </w:t>
      </w:r>
      <w:r>
        <w:rPr>
          <w:color w:val="0000FF"/>
        </w:rPr>
        <w:t>if</w:t>
      </w:r>
      <w:r>
        <w:t xml:space="preserve"> data != </w:t>
      </w:r>
      <w:r>
        <w:rPr>
          <w:color w:val="0000FF"/>
        </w:rPr>
        <w:t>nil</w:t>
      </w:r>
      <w:r>
        <w:t xml:space="preserve"> {</w:t>
      </w:r>
    </w:p>
    <w:p w14:paraId="73CB25CB" w14:textId="77777777" w:rsidR="002949AF" w:rsidRDefault="002949AF" w:rsidP="002949AF">
      <w:pPr>
        <w:pStyle w:val="Code"/>
      </w:pPr>
      <w:r>
        <w:t xml:space="preserve">                        </w:t>
      </w:r>
      <w:r>
        <w:rPr>
          <w:color w:val="0000FF"/>
        </w:rPr>
        <w:t>do</w:t>
      </w:r>
      <w:r>
        <w:t xml:space="preserve"> {</w:t>
      </w:r>
    </w:p>
    <w:p w14:paraId="5375DAC6" w14:textId="77777777" w:rsidR="002949AF" w:rsidRDefault="002949AF" w:rsidP="002949AF">
      <w:pPr>
        <w:pStyle w:val="Code"/>
      </w:pPr>
      <w:r>
        <w:t xml:space="preserve">                            </w:t>
      </w:r>
      <w:r>
        <w:rPr>
          <w:color w:val="0000FF"/>
        </w:rPr>
        <w:t>try</w:t>
      </w:r>
      <w:r>
        <w:t xml:space="preserve"> jsonResult = </w:t>
      </w:r>
      <w:r>
        <w:rPr>
          <w:color w:val="2B839F"/>
        </w:rPr>
        <w:t>NSJSONSerialization</w:t>
      </w:r>
      <w:r>
        <w:t>.</w:t>
      </w:r>
      <w:r>
        <w:rPr>
          <w:color w:val="2B839F"/>
        </w:rPr>
        <w:t>JSONObjectWithData</w:t>
      </w:r>
      <w:r>
        <w:t xml:space="preserve">(data!, options: </w:t>
      </w:r>
      <w:r>
        <w:rPr>
          <w:color w:val="2B839F"/>
        </w:rPr>
        <w:t>NSJSONReadingOptions</w:t>
      </w:r>
      <w:r>
        <w:t xml:space="preserve">.MutableContainers) </w:t>
      </w:r>
      <w:r>
        <w:rPr>
          <w:color w:val="0000FF"/>
        </w:rPr>
        <w:t>as</w:t>
      </w:r>
      <w:r>
        <w:t xml:space="preserve">? </w:t>
      </w:r>
      <w:r>
        <w:rPr>
          <w:color w:val="2B839F"/>
        </w:rPr>
        <w:t>NSDictionary</w:t>
      </w:r>
    </w:p>
    <w:p w14:paraId="6B56CBD9" w14:textId="77777777" w:rsidR="002949AF" w:rsidRDefault="002949AF" w:rsidP="002949AF">
      <w:pPr>
        <w:pStyle w:val="Code"/>
      </w:pPr>
      <w:r>
        <w:t xml:space="preserve">                        } </w:t>
      </w:r>
      <w:r>
        <w:rPr>
          <w:color w:val="0000FF"/>
        </w:rPr>
        <w:t>catch</w:t>
      </w:r>
      <w:r>
        <w:t xml:space="preserve"> {</w:t>
      </w:r>
    </w:p>
    <w:p w14:paraId="7BD72F93" w14:textId="77777777" w:rsidR="002949AF" w:rsidRDefault="00CF01C0" w:rsidP="00CF01C0">
      <w:pPr>
        <w:pStyle w:val="Code"/>
        <w:ind w:left="720" w:firstLine="720"/>
        <w:rPr>
          <w:color w:val="008000"/>
        </w:rPr>
      </w:pPr>
      <w:r>
        <w:rPr>
          <w:color w:val="008000"/>
        </w:rPr>
        <w:t>// we expect an “OK” from the API, not JSON, so it’s OK if we don’t do anything here</w:t>
      </w:r>
    </w:p>
    <w:p w14:paraId="09492267" w14:textId="77777777" w:rsidR="002949AF" w:rsidRDefault="002949AF" w:rsidP="002949AF">
      <w:pPr>
        <w:pStyle w:val="Code"/>
      </w:pPr>
      <w:r>
        <w:t xml:space="preserve">                        }</w:t>
      </w:r>
    </w:p>
    <w:p w14:paraId="55B9709B" w14:textId="77777777" w:rsidR="002949AF" w:rsidRDefault="00671321" w:rsidP="00671321">
      <w:pPr>
        <w:pStyle w:val="Code"/>
      </w:pPr>
      <w:r>
        <w:t xml:space="preserve">                    }</w:t>
      </w:r>
      <w:commentRangeEnd w:id="445"/>
      <w:r w:rsidR="00905CC3">
        <w:rPr>
          <w:rFonts w:asciiTheme="minorHAnsi" w:hAnsiTheme="minorHAnsi"/>
          <w:noProof w:val="0"/>
          <w:sz w:val="22"/>
        </w:rPr>
        <w:commentReference w:id="445"/>
      </w:r>
      <w:commentRangeEnd w:id="446"/>
      <w:commentRangeEnd w:id="447"/>
      <w:commentRangeEnd w:id="448"/>
      <w:r w:rsidR="00141879">
        <w:rPr>
          <w:rFonts w:asciiTheme="minorHAnsi" w:hAnsiTheme="minorHAnsi"/>
          <w:noProof w:val="0"/>
          <w:sz w:val="22"/>
        </w:rPr>
        <w:commentReference w:id="447"/>
      </w:r>
      <w:r w:rsidR="00905CC3">
        <w:rPr>
          <w:rFonts w:asciiTheme="minorHAnsi" w:hAnsiTheme="minorHAnsi"/>
          <w:noProof w:val="0"/>
          <w:sz w:val="22"/>
        </w:rPr>
        <w:commentReference w:id="446"/>
      </w:r>
      <w:r w:rsidR="00141879">
        <w:rPr>
          <w:rFonts w:asciiTheme="minorHAnsi" w:hAnsiTheme="minorHAnsi"/>
          <w:noProof w:val="0"/>
          <w:sz w:val="22"/>
        </w:rPr>
        <w:commentReference w:id="448"/>
      </w:r>
    </w:p>
    <w:p w14:paraId="4621C413" w14:textId="77777777" w:rsidR="00600451" w:rsidRPr="00600451" w:rsidRDefault="00600451" w:rsidP="00600451">
      <w:pPr>
        <w:pStyle w:val="BodyText"/>
      </w:pPr>
      <w:r w:rsidRPr="00600451">
        <w:t>When encountering an error case that we need to report, we can create our own error object. To do this in Swift, we use the following approach:</w:t>
      </w:r>
    </w:p>
    <w:p w14:paraId="186BD79C" w14:textId="77777777" w:rsidR="00600451" w:rsidRPr="00600451" w:rsidRDefault="00600451" w:rsidP="00600451">
      <w:pPr>
        <w:pStyle w:val="Code"/>
      </w:pPr>
      <w:r w:rsidRPr="00600451">
        <w:t>error = NSError(domain: "response", code: -1, userInfo: ["reason":"blank response"])</w:t>
      </w:r>
    </w:p>
    <w:p w14:paraId="7C3B32D1" w14:textId="4444018D" w:rsidR="00600451" w:rsidRPr="00600451" w:rsidRDefault="00600451" w:rsidP="00600451">
      <w:pPr>
        <w:pStyle w:val="BodyText"/>
      </w:pPr>
      <w:r w:rsidRPr="00600451">
        <w:t>We added some logging for the response data, with an example on how to pretty-print JSON to the textarea used for logging. We do want to format the response in such a way that is easy to read, and pretty-printed JSON appears as one key-value per line, nicely indented.</w:t>
      </w:r>
      <w:r w:rsidR="00671321">
        <w:t xml:space="preserve"> We can see the results in Listing 13-</w:t>
      </w:r>
      <w:ins w:id="450" w:author="georg" w:date="2015-10-19T23:10:00Z">
        <w:r w:rsidR="00564CBC">
          <w:t>24</w:t>
        </w:r>
      </w:ins>
      <w:del w:id="451" w:author="georg" w:date="2015-10-19T23:10:00Z">
        <w:r w:rsidR="00671321" w:rsidDel="00564CBC">
          <w:delText>9</w:delText>
        </w:r>
      </w:del>
      <w:ins w:id="452" w:author="Jim Markham" w:date="2015-10-19T12:22:00Z">
        <w:r w:rsidR="00284E2E">
          <w:t>.</w:t>
        </w:r>
      </w:ins>
      <w:ins w:id="453" w:author="georg" w:date="2015-10-19T23:11:00Z">
        <w:r w:rsidR="00564CBC">
          <w:t xml:space="preserve"> </w:t>
        </w:r>
        <w:r w:rsidR="00564CBC" w:rsidRPr="00564CBC">
          <w:t xml:space="preserve">This code is located in the </w:t>
        </w:r>
        <w:r w:rsidR="00564CBC" w:rsidRPr="00564CBC">
          <w:rPr>
            <w:rStyle w:val="CodeInline"/>
          </w:rPr>
          <w:t>postData()</w:t>
        </w:r>
        <w:r w:rsidR="00564CBC" w:rsidRPr="00564CBC">
          <w:t xml:space="preserve"> function in the APIClient class.</w:t>
        </w:r>
      </w:ins>
      <w:del w:id="454" w:author="Jim Markham" w:date="2015-10-19T12:22:00Z">
        <w:r w:rsidR="00671321" w:rsidDel="00284E2E">
          <w:delText>:</w:delText>
        </w:r>
      </w:del>
    </w:p>
    <w:p w14:paraId="2EC17ACC" w14:textId="2AD5E50F" w:rsidR="00564CBC" w:rsidRPr="00564CBC" w:rsidDel="00564CBC" w:rsidRDefault="00564CBC" w:rsidP="00564CBC">
      <w:pPr>
        <w:pStyle w:val="FigureCaption"/>
        <w:rPr>
          <w:del w:id="455" w:author="georg" w:date="2015-10-19T23:10:00Z"/>
        </w:rPr>
      </w:pPr>
      <w:moveToRangeStart w:id="456" w:author="georg" w:date="2015-10-19T23:10:00Z" w:name="move433059573"/>
      <w:commentRangeStart w:id="457"/>
      <w:commentRangeStart w:id="458"/>
      <w:r w:rsidRPr="00564CBC">
        <w:t>Listing 13-</w:t>
      </w:r>
      <w:del w:id="459" w:author="georg" w:date="2015-10-19T23:10:00Z">
        <w:r w:rsidRPr="00564CBC" w:rsidDel="00564CBC">
          <w:delText>9</w:delText>
        </w:r>
      </w:del>
      <w:ins w:id="460" w:author="georg" w:date="2015-10-19T23:10:00Z">
        <w:r>
          <w:t>24</w:t>
        </w:r>
      </w:ins>
      <w:r w:rsidRPr="00564CBC">
        <w:t>. Handling a REST call</w:t>
      </w:r>
      <w:commentRangeEnd w:id="457"/>
      <w:r w:rsidRPr="00564CBC">
        <w:commentReference w:id="457"/>
      </w:r>
      <w:commentRangeEnd w:id="458"/>
      <w:r>
        <w:rPr>
          <w:rFonts w:asciiTheme="minorHAnsi" w:hAnsiTheme="minorHAnsi"/>
          <w:i w:val="0"/>
          <w:sz w:val="22"/>
        </w:rPr>
        <w:commentReference w:id="458"/>
      </w:r>
    </w:p>
    <w:moveToRangeEnd w:id="456"/>
    <w:p w14:paraId="123C4F78" w14:textId="77777777" w:rsidR="00564CBC" w:rsidRDefault="00564CBC" w:rsidP="00564CBC">
      <w:pPr>
        <w:pStyle w:val="FigureCaption"/>
        <w:rPr>
          <w:ins w:id="461" w:author="georg" w:date="2015-10-19T23:10:00Z"/>
        </w:rPr>
        <w:pPrChange w:id="462" w:author="georg" w:date="2015-10-19T23:10:00Z">
          <w:pPr>
            <w:pStyle w:val="Code"/>
          </w:pPr>
        </w:pPrChange>
      </w:pPr>
    </w:p>
    <w:p w14:paraId="06197025" w14:textId="77777777" w:rsidR="00CF01C0" w:rsidRDefault="00CF01C0" w:rsidP="00CF01C0">
      <w:pPr>
        <w:pStyle w:val="Code"/>
        <w:rPr>
          <w:color w:val="000000"/>
        </w:rPr>
      </w:pPr>
      <w:commentRangeStart w:id="463"/>
      <w:commentRangeStart w:id="464"/>
      <w:r>
        <w:rPr>
          <w:color w:val="000000"/>
        </w:rPr>
        <w:t xml:space="preserve">            </w:t>
      </w:r>
      <w:r>
        <w:rPr>
          <w:color w:val="0000FF"/>
        </w:rPr>
        <w:t>let</w:t>
      </w:r>
      <w:r>
        <w:rPr>
          <w:color w:val="000000"/>
        </w:rPr>
        <w:t xml:space="preserve"> logger: </w:t>
      </w:r>
      <w:r>
        <w:t>UILogger</w:t>
      </w:r>
      <w:r>
        <w:rPr>
          <w:color w:val="000000"/>
        </w:rPr>
        <w:t xml:space="preserve"> = </w:t>
      </w:r>
      <w:r>
        <w:t>viewController</w:t>
      </w:r>
      <w:r>
        <w:rPr>
          <w:color w:val="000000"/>
        </w:rPr>
        <w:t>.</w:t>
      </w:r>
      <w:r>
        <w:t>logger</w:t>
      </w:r>
    </w:p>
    <w:p w14:paraId="18EFE46E" w14:textId="77777777" w:rsidR="00CF01C0" w:rsidRDefault="00CF01C0" w:rsidP="00CF01C0">
      <w:pPr>
        <w:pStyle w:val="Code"/>
        <w:rPr>
          <w:color w:val="000000"/>
        </w:rPr>
      </w:pPr>
      <w:r>
        <w:rPr>
          <w:color w:val="000000"/>
        </w:rPr>
        <w:t xml:space="preserve">            </w:t>
      </w:r>
      <w:r>
        <w:rPr>
          <w:color w:val="0000FF"/>
        </w:rPr>
        <w:t>let</w:t>
      </w:r>
      <w:r>
        <w:rPr>
          <w:color w:val="000000"/>
        </w:rPr>
        <w:t xml:space="preserve"> session = </w:t>
      </w:r>
      <w:r>
        <w:t>NSURLSession</w:t>
      </w:r>
      <w:r>
        <w:rPr>
          <w:color w:val="000000"/>
        </w:rPr>
        <w:t>.</w:t>
      </w:r>
      <w:r>
        <w:t>sharedSession</w:t>
      </w:r>
      <w:r>
        <w:rPr>
          <w:color w:val="000000"/>
        </w:rPr>
        <w:t>()</w:t>
      </w:r>
    </w:p>
    <w:p w14:paraId="461B1126" w14:textId="77777777" w:rsidR="00CF01C0" w:rsidRDefault="00CF01C0" w:rsidP="00CF01C0">
      <w:pPr>
        <w:pStyle w:val="Code"/>
        <w:rPr>
          <w:color w:val="000000"/>
        </w:rPr>
      </w:pPr>
      <w:r>
        <w:rPr>
          <w:color w:val="000000"/>
        </w:rPr>
        <w:t xml:space="preserve">            </w:t>
      </w:r>
      <w:r>
        <w:rPr>
          <w:color w:val="0000FF"/>
        </w:rPr>
        <w:t>let</w:t>
      </w:r>
      <w:r>
        <w:rPr>
          <w:color w:val="000000"/>
        </w:rPr>
        <w:t xml:space="preserve"> task = session.</w:t>
      </w:r>
      <w:r>
        <w:t>dataTaskWithRequest</w:t>
      </w:r>
      <w:r>
        <w:rPr>
          <w:color w:val="000000"/>
        </w:rPr>
        <w:t xml:space="preserve">(request) { (data : </w:t>
      </w:r>
      <w:r>
        <w:t>NSData</w:t>
      </w:r>
      <w:r>
        <w:rPr>
          <w:color w:val="000000"/>
        </w:rPr>
        <w:t xml:space="preserve">?, urlResponse : </w:t>
      </w:r>
      <w:r>
        <w:t>NSURLResponse</w:t>
      </w:r>
      <w:r>
        <w:rPr>
          <w:color w:val="000000"/>
        </w:rPr>
        <w:t xml:space="preserve">?, error: </w:t>
      </w:r>
      <w:r>
        <w:t>NSError</w:t>
      </w:r>
      <w:r>
        <w:rPr>
          <w:color w:val="000000"/>
        </w:rPr>
        <w:t xml:space="preserve">?) -&gt; </w:t>
      </w:r>
      <w:r>
        <w:t>Void</w:t>
      </w:r>
      <w:r>
        <w:rPr>
          <w:color w:val="000000"/>
        </w:rPr>
        <w:t xml:space="preserve"> </w:t>
      </w:r>
      <w:r>
        <w:rPr>
          <w:color w:val="0000FF"/>
        </w:rPr>
        <w:t>in</w:t>
      </w:r>
    </w:p>
    <w:p w14:paraId="176DB9B2" w14:textId="77777777" w:rsidR="00CF01C0" w:rsidRDefault="00CF01C0" w:rsidP="00CF01C0">
      <w:pPr>
        <w:pStyle w:val="Code"/>
        <w:rPr>
          <w:color w:val="008000"/>
        </w:rPr>
      </w:pPr>
      <w:r>
        <w:rPr>
          <w:color w:val="000000"/>
        </w:rPr>
        <w:t xml:space="preserve">                </w:t>
      </w:r>
      <w:r>
        <w:rPr>
          <w:color w:val="008000"/>
        </w:rPr>
        <w:t>//the request returned with a response or possibly an error</w:t>
      </w:r>
    </w:p>
    <w:p w14:paraId="6779A1CD" w14:textId="77777777" w:rsidR="00CF01C0" w:rsidRDefault="00CF01C0" w:rsidP="00CF01C0">
      <w:pPr>
        <w:pStyle w:val="Code"/>
        <w:rPr>
          <w:color w:val="000000"/>
        </w:rPr>
      </w:pPr>
      <w:r>
        <w:rPr>
          <w:color w:val="000000"/>
        </w:rPr>
        <w:t xml:space="preserve">                logger.</w:t>
      </w:r>
      <w:r>
        <w:t>logEvent</w:t>
      </w:r>
      <w:r>
        <w:rPr>
          <w:color w:val="000000"/>
        </w:rPr>
        <w:t>(</w:t>
      </w:r>
      <w:r>
        <w:rPr>
          <w:color w:val="A31515"/>
        </w:rPr>
        <w:t>"URL: "</w:t>
      </w:r>
      <w:r>
        <w:rPr>
          <w:color w:val="000000"/>
        </w:rPr>
        <w:t xml:space="preserve"> + serviceURL)</w:t>
      </w:r>
    </w:p>
    <w:p w14:paraId="404121E5" w14:textId="77777777" w:rsidR="00CF01C0" w:rsidRDefault="00CF01C0" w:rsidP="00CF01C0">
      <w:pPr>
        <w:pStyle w:val="Code"/>
        <w:rPr>
          <w:color w:val="000000"/>
        </w:rPr>
      </w:pPr>
      <w:r>
        <w:rPr>
          <w:color w:val="000000"/>
        </w:rPr>
        <w:t xml:space="preserve">                </w:t>
      </w:r>
      <w:r>
        <w:rPr>
          <w:color w:val="0000FF"/>
        </w:rPr>
        <w:t>var</w:t>
      </w:r>
      <w:r>
        <w:rPr>
          <w:color w:val="000000"/>
        </w:rPr>
        <w:t xml:space="preserve"> error: </w:t>
      </w:r>
      <w:r>
        <w:t>NSError</w:t>
      </w:r>
      <w:r>
        <w:rPr>
          <w:color w:val="000000"/>
        </w:rPr>
        <w:t>?</w:t>
      </w:r>
    </w:p>
    <w:p w14:paraId="1DBE21AA" w14:textId="77777777" w:rsidR="00CF01C0" w:rsidRDefault="00CF01C0" w:rsidP="00CF01C0">
      <w:pPr>
        <w:pStyle w:val="Code"/>
        <w:rPr>
          <w:color w:val="000000"/>
        </w:rPr>
      </w:pPr>
      <w:r>
        <w:rPr>
          <w:color w:val="000000"/>
        </w:rPr>
        <w:t xml:space="preserve">                </w:t>
      </w:r>
      <w:r>
        <w:rPr>
          <w:color w:val="0000FF"/>
        </w:rPr>
        <w:t>var</w:t>
      </w:r>
      <w:r>
        <w:rPr>
          <w:color w:val="000000"/>
        </w:rPr>
        <w:t xml:space="preserve"> jsonResult: </w:t>
      </w:r>
      <w:r>
        <w:t>NSDictionary</w:t>
      </w:r>
      <w:r>
        <w:rPr>
          <w:color w:val="000000"/>
        </w:rPr>
        <w:t>?</w:t>
      </w:r>
    </w:p>
    <w:p w14:paraId="221E3793" w14:textId="77777777" w:rsidR="00CF01C0" w:rsidRDefault="00CF01C0" w:rsidP="00CF01C0">
      <w:pPr>
        <w:pStyle w:val="Code"/>
        <w:rPr>
          <w:color w:val="000000"/>
        </w:rPr>
      </w:pPr>
      <w:r>
        <w:rPr>
          <w:color w:val="000000"/>
        </w:rPr>
        <w:t xml:space="preserve">                </w:t>
      </w:r>
      <w:r>
        <w:rPr>
          <w:color w:val="0000FF"/>
        </w:rPr>
        <w:t>if</w:t>
      </w:r>
      <w:r>
        <w:rPr>
          <w:color w:val="000000"/>
        </w:rPr>
        <w:t xml:space="preserve"> urlResponse != </w:t>
      </w:r>
      <w:r>
        <w:rPr>
          <w:color w:val="0000FF"/>
        </w:rPr>
        <w:t>nil</w:t>
      </w:r>
      <w:r>
        <w:rPr>
          <w:color w:val="000000"/>
        </w:rPr>
        <w:t xml:space="preserve"> {</w:t>
      </w:r>
    </w:p>
    <w:p w14:paraId="7C46BA72" w14:textId="77777777" w:rsidR="00CF01C0" w:rsidRDefault="00CF01C0" w:rsidP="00CF01C0">
      <w:pPr>
        <w:pStyle w:val="Code"/>
        <w:rPr>
          <w:color w:val="000000"/>
        </w:rPr>
      </w:pPr>
      <w:r>
        <w:rPr>
          <w:color w:val="000000"/>
        </w:rPr>
        <w:t xml:space="preserve">                    </w:t>
      </w:r>
      <w:r>
        <w:rPr>
          <w:color w:val="0000FF"/>
        </w:rPr>
        <w:t>let</w:t>
      </w:r>
      <w:r>
        <w:rPr>
          <w:color w:val="000000"/>
        </w:rPr>
        <w:t xml:space="preserve"> rData: </w:t>
      </w:r>
      <w:r>
        <w:t>String</w:t>
      </w:r>
      <w:r>
        <w:rPr>
          <w:color w:val="000000"/>
        </w:rPr>
        <w:t xml:space="preserve"> = </w:t>
      </w:r>
      <w:r>
        <w:t>NSString</w:t>
      </w:r>
      <w:r>
        <w:rPr>
          <w:color w:val="000000"/>
        </w:rPr>
        <w:t xml:space="preserve">(data: data!, encoding: </w:t>
      </w:r>
      <w:r>
        <w:t>NSUTF8StringEncoding</w:t>
      </w:r>
      <w:r>
        <w:rPr>
          <w:color w:val="000000"/>
        </w:rPr>
        <w:t xml:space="preserve">)! </w:t>
      </w:r>
      <w:r>
        <w:rPr>
          <w:color w:val="0000FF"/>
        </w:rPr>
        <w:t>as</w:t>
      </w:r>
      <w:r>
        <w:rPr>
          <w:color w:val="000000"/>
        </w:rPr>
        <w:t xml:space="preserve"> </w:t>
      </w:r>
      <w:r>
        <w:t>String</w:t>
      </w:r>
    </w:p>
    <w:p w14:paraId="406BA286" w14:textId="77777777" w:rsidR="00CF01C0" w:rsidRDefault="00CF01C0" w:rsidP="00CF01C0">
      <w:pPr>
        <w:pStyle w:val="Code"/>
        <w:rPr>
          <w:color w:val="000000"/>
        </w:rPr>
      </w:pPr>
      <w:r>
        <w:rPr>
          <w:color w:val="000000"/>
        </w:rPr>
        <w:t xml:space="preserve">                    </w:t>
      </w:r>
      <w:r>
        <w:rPr>
          <w:color w:val="0000FF"/>
        </w:rPr>
        <w:t>if</w:t>
      </w:r>
      <w:r>
        <w:rPr>
          <w:color w:val="000000"/>
        </w:rPr>
        <w:t xml:space="preserve"> data != </w:t>
      </w:r>
      <w:r>
        <w:rPr>
          <w:color w:val="0000FF"/>
        </w:rPr>
        <w:t>nil</w:t>
      </w:r>
      <w:r>
        <w:rPr>
          <w:color w:val="000000"/>
        </w:rPr>
        <w:t xml:space="preserve"> {</w:t>
      </w:r>
    </w:p>
    <w:p w14:paraId="7C46B2F0" w14:textId="77777777" w:rsidR="00CF01C0" w:rsidRDefault="00CF01C0" w:rsidP="00CF01C0">
      <w:pPr>
        <w:pStyle w:val="Code"/>
        <w:rPr>
          <w:color w:val="000000"/>
        </w:rPr>
      </w:pPr>
      <w:r>
        <w:rPr>
          <w:color w:val="000000"/>
        </w:rPr>
        <w:t xml:space="preserve">                        </w:t>
      </w:r>
      <w:r>
        <w:rPr>
          <w:color w:val="0000FF"/>
        </w:rPr>
        <w:t>do</w:t>
      </w:r>
      <w:r>
        <w:rPr>
          <w:color w:val="000000"/>
        </w:rPr>
        <w:t xml:space="preserve"> {</w:t>
      </w:r>
    </w:p>
    <w:p w14:paraId="3F4B8D3C" w14:textId="77777777" w:rsidR="00CF01C0" w:rsidRDefault="00CF01C0" w:rsidP="00CF01C0">
      <w:pPr>
        <w:pStyle w:val="Code"/>
        <w:rPr>
          <w:color w:val="000000"/>
        </w:rPr>
      </w:pPr>
      <w:r>
        <w:rPr>
          <w:color w:val="000000"/>
        </w:rPr>
        <w:t xml:space="preserve">                            </w:t>
      </w:r>
      <w:r>
        <w:rPr>
          <w:color w:val="0000FF"/>
        </w:rPr>
        <w:t>try</w:t>
      </w:r>
      <w:r>
        <w:rPr>
          <w:color w:val="000000"/>
        </w:rPr>
        <w:t xml:space="preserve"> jsonResult = </w:t>
      </w:r>
      <w:r>
        <w:t>NSJSONSerialization</w:t>
      </w:r>
      <w:r>
        <w:rPr>
          <w:color w:val="000000"/>
        </w:rPr>
        <w:t>.</w:t>
      </w:r>
      <w:r>
        <w:t>JSONObjectWithData</w:t>
      </w:r>
      <w:r>
        <w:rPr>
          <w:color w:val="000000"/>
        </w:rPr>
        <w:t xml:space="preserve">(data!, options: </w:t>
      </w:r>
      <w:r>
        <w:t>NSJSONReadingOptions</w:t>
      </w:r>
      <w:r>
        <w:rPr>
          <w:color w:val="000000"/>
        </w:rPr>
        <w:t xml:space="preserve">.MutableContainers) </w:t>
      </w:r>
      <w:r>
        <w:rPr>
          <w:color w:val="0000FF"/>
        </w:rPr>
        <w:t>as</w:t>
      </w:r>
      <w:r>
        <w:rPr>
          <w:color w:val="000000"/>
        </w:rPr>
        <w:t xml:space="preserve">? </w:t>
      </w:r>
      <w:r>
        <w:t>NSDictionary</w:t>
      </w:r>
    </w:p>
    <w:p w14:paraId="50760DF0" w14:textId="77777777" w:rsidR="00CF01C0" w:rsidRDefault="00CF01C0" w:rsidP="00CF01C0">
      <w:pPr>
        <w:pStyle w:val="Code"/>
        <w:rPr>
          <w:color w:val="000000"/>
        </w:rPr>
      </w:pPr>
      <w:r>
        <w:rPr>
          <w:color w:val="000000"/>
        </w:rPr>
        <w:t xml:space="preserve">                        } </w:t>
      </w:r>
      <w:r>
        <w:rPr>
          <w:color w:val="0000FF"/>
        </w:rPr>
        <w:t>catch</w:t>
      </w:r>
      <w:r>
        <w:rPr>
          <w:color w:val="000000"/>
        </w:rPr>
        <w:t xml:space="preserve"> {</w:t>
      </w:r>
    </w:p>
    <w:p w14:paraId="5C01938B" w14:textId="77777777" w:rsidR="00CF01C0" w:rsidRDefault="00CF01C0" w:rsidP="00CF01C0">
      <w:pPr>
        <w:pStyle w:val="Code"/>
        <w:rPr>
          <w:color w:val="008000"/>
        </w:rPr>
      </w:pPr>
      <w:r>
        <w:rPr>
          <w:color w:val="000000"/>
        </w:rPr>
        <w:t xml:space="preserve">                            </w:t>
      </w:r>
      <w:r>
        <w:rPr>
          <w:color w:val="008000"/>
        </w:rPr>
        <w:t>// we expect an “OK” from the API, not JSON, so it’s OK if we don’t do anything here</w:t>
      </w:r>
    </w:p>
    <w:p w14:paraId="43860FCA" w14:textId="77777777" w:rsidR="00CF01C0" w:rsidRDefault="00CF01C0" w:rsidP="00CF01C0">
      <w:pPr>
        <w:pStyle w:val="Code"/>
        <w:rPr>
          <w:color w:val="008000"/>
        </w:rPr>
      </w:pPr>
      <w:r>
        <w:rPr>
          <w:color w:val="000000"/>
        </w:rPr>
        <w:t xml:space="preserve">                            </w:t>
      </w:r>
      <w:r>
        <w:rPr>
          <w:color w:val="008000"/>
        </w:rPr>
        <w:t>// print("json error: \(error)")</w:t>
      </w:r>
    </w:p>
    <w:p w14:paraId="09189F7D" w14:textId="77777777" w:rsidR="00CF01C0" w:rsidRDefault="00CF01C0" w:rsidP="00CF01C0">
      <w:pPr>
        <w:pStyle w:val="Code"/>
        <w:rPr>
          <w:color w:val="000000"/>
        </w:rPr>
      </w:pPr>
      <w:r>
        <w:rPr>
          <w:color w:val="000000"/>
        </w:rPr>
        <w:lastRenderedPageBreak/>
        <w:t xml:space="preserve">                        }</w:t>
      </w:r>
    </w:p>
    <w:p w14:paraId="10AB2F7E" w14:textId="77777777" w:rsidR="00CF01C0" w:rsidRDefault="00CF01C0" w:rsidP="00CF01C0">
      <w:pPr>
        <w:pStyle w:val="Code"/>
        <w:rPr>
          <w:color w:val="000000"/>
        </w:rPr>
      </w:pPr>
      <w:r>
        <w:rPr>
          <w:color w:val="000000"/>
        </w:rPr>
        <w:t xml:space="preserve">                    }</w:t>
      </w:r>
    </w:p>
    <w:p w14:paraId="1249A747" w14:textId="77777777" w:rsidR="00CF01C0" w:rsidRDefault="00CF01C0" w:rsidP="00CF01C0">
      <w:pPr>
        <w:pStyle w:val="Code"/>
        <w:rPr>
          <w:color w:val="000000"/>
        </w:rPr>
      </w:pPr>
      <w:r>
        <w:rPr>
          <w:color w:val="000000"/>
        </w:rPr>
        <w:t xml:space="preserve">                    logger.</w:t>
      </w:r>
      <w:r>
        <w:t>logEvent</w:t>
      </w:r>
      <w:r>
        <w:rPr>
          <w:color w:val="000000"/>
        </w:rPr>
        <w:t>(</w:t>
      </w:r>
      <w:r>
        <w:rPr>
          <w:color w:val="A31515"/>
        </w:rPr>
        <w:t>"RESPONSE RAW: "</w:t>
      </w:r>
      <w:r>
        <w:rPr>
          <w:color w:val="000000"/>
        </w:rPr>
        <w:t xml:space="preserve"> + (rData.</w:t>
      </w:r>
      <w:r>
        <w:t>isEmpty</w:t>
      </w:r>
      <w:r>
        <w:rPr>
          <w:color w:val="000000"/>
        </w:rPr>
        <w:t xml:space="preserve"> ? </w:t>
      </w:r>
      <w:r>
        <w:rPr>
          <w:color w:val="A31515"/>
        </w:rPr>
        <w:t>"No Data"</w:t>
      </w:r>
      <w:r>
        <w:rPr>
          <w:color w:val="000000"/>
        </w:rPr>
        <w:t xml:space="preserve"> : rData) )</w:t>
      </w:r>
    </w:p>
    <w:p w14:paraId="2EA3129B" w14:textId="77777777" w:rsidR="00CF01C0" w:rsidRDefault="00CF01C0" w:rsidP="00CF01C0">
      <w:pPr>
        <w:pStyle w:val="Code"/>
        <w:rPr>
          <w:color w:val="000000"/>
        </w:rPr>
      </w:pPr>
      <w:r>
        <w:rPr>
          <w:color w:val="000000"/>
        </w:rPr>
        <w:t xml:space="preserve">                    </w:t>
      </w:r>
      <w:r>
        <w:t>print</w:t>
      </w:r>
      <w:r>
        <w:rPr>
          <w:color w:val="000000"/>
        </w:rPr>
        <w:t>(</w:t>
      </w:r>
      <w:r>
        <w:rPr>
          <w:color w:val="A31515"/>
        </w:rPr>
        <w:t xml:space="preserve">"RESPONSE RAW: </w:t>
      </w:r>
      <w:r>
        <w:rPr>
          <w:color w:val="000000"/>
        </w:rPr>
        <w:t>\</w:t>
      </w:r>
      <w:r>
        <w:rPr>
          <w:color w:val="A31515"/>
        </w:rPr>
        <w:t>(</w:t>
      </w:r>
      <w:r>
        <w:rPr>
          <w:color w:val="000000"/>
        </w:rPr>
        <w:t>rData</w:t>
      </w:r>
      <w:r>
        <w:rPr>
          <w:color w:val="A31515"/>
        </w:rPr>
        <w:t>)"</w:t>
      </w:r>
      <w:r>
        <w:rPr>
          <w:color w:val="000000"/>
        </w:rPr>
        <w:t>)</w:t>
      </w:r>
    </w:p>
    <w:p w14:paraId="410D868C" w14:textId="77777777" w:rsidR="00CF01C0" w:rsidRDefault="00CF01C0" w:rsidP="00CF01C0">
      <w:pPr>
        <w:pStyle w:val="Code"/>
        <w:rPr>
          <w:color w:val="000000"/>
        </w:rPr>
      </w:pPr>
      <w:r>
        <w:rPr>
          <w:color w:val="000000"/>
        </w:rPr>
        <w:t xml:space="preserve">                }</w:t>
      </w:r>
    </w:p>
    <w:p w14:paraId="3EEF7237" w14:textId="77777777" w:rsidR="00CF01C0" w:rsidRDefault="00CF01C0" w:rsidP="00CF01C0">
      <w:pPr>
        <w:pStyle w:val="Code"/>
        <w:rPr>
          <w:color w:val="000000"/>
        </w:rPr>
      </w:pPr>
      <w:r>
        <w:rPr>
          <w:color w:val="000000"/>
        </w:rPr>
        <w:t xml:space="preserve">                </w:t>
      </w:r>
      <w:r>
        <w:rPr>
          <w:color w:val="0000FF"/>
        </w:rPr>
        <w:t>else</w:t>
      </w:r>
      <w:r>
        <w:rPr>
          <w:color w:val="000000"/>
        </w:rPr>
        <w:t xml:space="preserve"> {</w:t>
      </w:r>
    </w:p>
    <w:p w14:paraId="02FD7B28" w14:textId="77777777" w:rsidR="00CF01C0" w:rsidRDefault="00CF01C0" w:rsidP="00CF01C0">
      <w:pPr>
        <w:pStyle w:val="Code"/>
        <w:rPr>
          <w:color w:val="000000"/>
        </w:rPr>
      </w:pPr>
      <w:r>
        <w:rPr>
          <w:color w:val="000000"/>
        </w:rPr>
        <w:t xml:space="preserve">                    error = </w:t>
      </w:r>
      <w:r>
        <w:t>NSError</w:t>
      </w:r>
      <w:r>
        <w:rPr>
          <w:color w:val="000000"/>
        </w:rPr>
        <w:t xml:space="preserve">(domain: </w:t>
      </w:r>
      <w:r>
        <w:rPr>
          <w:color w:val="A31515"/>
        </w:rPr>
        <w:t>"response"</w:t>
      </w:r>
      <w:r>
        <w:rPr>
          <w:color w:val="000000"/>
        </w:rPr>
        <w:t>, code: -1, userInfo: [</w:t>
      </w:r>
      <w:r>
        <w:rPr>
          <w:color w:val="A31515"/>
        </w:rPr>
        <w:t>"reason"</w:t>
      </w:r>
      <w:r>
        <w:rPr>
          <w:color w:val="000000"/>
        </w:rPr>
        <w:t>:</w:t>
      </w:r>
      <w:r>
        <w:rPr>
          <w:color w:val="A31515"/>
        </w:rPr>
        <w:t>"blank response"</w:t>
      </w:r>
      <w:r>
        <w:rPr>
          <w:color w:val="000000"/>
        </w:rPr>
        <w:t>])</w:t>
      </w:r>
    </w:p>
    <w:p w14:paraId="516A5278" w14:textId="77777777" w:rsidR="00CF01C0" w:rsidRDefault="00CF01C0" w:rsidP="00CF01C0">
      <w:pPr>
        <w:pStyle w:val="Code"/>
        <w:rPr>
          <w:color w:val="000000"/>
        </w:rPr>
      </w:pPr>
      <w:r>
        <w:rPr>
          <w:color w:val="000000"/>
        </w:rPr>
        <w:t xml:space="preserve">                }</w:t>
      </w:r>
    </w:p>
    <w:p w14:paraId="76EAB47D" w14:textId="77777777" w:rsidR="00CF01C0" w:rsidRDefault="00CF01C0" w:rsidP="00CF01C0">
      <w:pPr>
        <w:pStyle w:val="Code"/>
        <w:rPr>
          <w:color w:val="000000"/>
        </w:rPr>
      </w:pPr>
      <w:r>
        <w:rPr>
          <w:color w:val="000000"/>
        </w:rPr>
        <w:t xml:space="preserve">                callback(responseJson: jsonResult, responseError: error)</w:t>
      </w:r>
    </w:p>
    <w:p w14:paraId="251B09A9" w14:textId="77777777" w:rsidR="00CF01C0" w:rsidRDefault="00CF01C0" w:rsidP="00CF01C0">
      <w:pPr>
        <w:pStyle w:val="Code"/>
        <w:rPr>
          <w:color w:val="000000"/>
        </w:rPr>
      </w:pPr>
      <w:r>
        <w:rPr>
          <w:color w:val="000000"/>
        </w:rPr>
        <w:t xml:space="preserve">            }</w:t>
      </w:r>
    </w:p>
    <w:p w14:paraId="194E61C1" w14:textId="77777777" w:rsidR="006457D9" w:rsidRDefault="00CF01C0" w:rsidP="00CF01C0">
      <w:pPr>
        <w:pStyle w:val="Code"/>
      </w:pPr>
      <w:r>
        <w:rPr>
          <w:color w:val="000000"/>
        </w:rPr>
        <w:t xml:space="preserve">            task.</w:t>
      </w:r>
      <w:r>
        <w:t>resume</w:t>
      </w:r>
      <w:r>
        <w:rPr>
          <w:color w:val="000000"/>
        </w:rPr>
        <w:t>()</w:t>
      </w:r>
      <w:commentRangeEnd w:id="463"/>
      <w:r w:rsidR="00905CC3">
        <w:rPr>
          <w:rFonts w:asciiTheme="minorHAnsi" w:hAnsiTheme="minorHAnsi"/>
          <w:noProof w:val="0"/>
          <w:sz w:val="22"/>
        </w:rPr>
        <w:commentReference w:id="463"/>
      </w:r>
      <w:commentRangeEnd w:id="464"/>
      <w:r w:rsidR="00564CBC">
        <w:rPr>
          <w:rFonts w:asciiTheme="minorHAnsi" w:hAnsiTheme="minorHAnsi"/>
          <w:noProof w:val="0"/>
          <w:sz w:val="22"/>
        </w:rPr>
        <w:commentReference w:id="464"/>
      </w:r>
    </w:p>
    <w:p w14:paraId="6F08D5EB" w14:textId="1782DBF0" w:rsidR="004034D1" w:rsidDel="00564CBC" w:rsidRDefault="004034D1" w:rsidP="004034D1">
      <w:pPr>
        <w:pStyle w:val="FigureCaption"/>
        <w:rPr>
          <w:moveFrom w:id="465" w:author="georg" w:date="2015-10-19T23:10:00Z"/>
        </w:rPr>
      </w:pPr>
      <w:moveFromRangeStart w:id="466" w:author="georg" w:date="2015-10-19T23:10:00Z" w:name="move433059573"/>
      <w:commentRangeStart w:id="467"/>
      <w:moveFrom w:id="468" w:author="georg" w:date="2015-10-19T23:10:00Z">
        <w:r w:rsidDel="00564CBC">
          <w:t>Listing 13-9. Handling a REST call</w:t>
        </w:r>
        <w:commentRangeEnd w:id="467"/>
        <w:r w:rsidR="003C381A" w:rsidDel="00564CBC">
          <w:rPr>
            <w:rFonts w:asciiTheme="minorHAnsi" w:hAnsiTheme="minorHAnsi"/>
            <w:i w:val="0"/>
            <w:sz w:val="22"/>
          </w:rPr>
          <w:commentReference w:id="467"/>
        </w:r>
      </w:moveFrom>
    </w:p>
    <w:moveFromRangeEnd w:id="466"/>
    <w:p w14:paraId="41038A0A" w14:textId="7F5DDB23" w:rsidR="00600451" w:rsidRPr="00600451" w:rsidRDefault="00600451" w:rsidP="00600451">
      <w:pPr>
        <w:pStyle w:val="BodyText"/>
      </w:pPr>
      <w:r>
        <w:t xml:space="preserve">Displaying </w:t>
      </w:r>
      <w:r w:rsidRPr="00600451">
        <w:t>pretty-formatted JSON can be useful in other places too, so we extracted this in the prettyJSON() function</w:t>
      </w:r>
      <w:r w:rsidR="004034D1">
        <w:t>(Listing 13-</w:t>
      </w:r>
      <w:ins w:id="469" w:author="georg" w:date="2015-10-19T23:12:00Z">
        <w:r w:rsidR="00564CBC">
          <w:t>25</w:t>
        </w:r>
      </w:ins>
      <w:del w:id="470" w:author="georg" w:date="2015-10-19T23:12:00Z">
        <w:r w:rsidR="004034D1" w:rsidDel="00564CBC">
          <w:delText>10</w:delText>
        </w:r>
      </w:del>
      <w:r w:rsidR="004034D1">
        <w:t>)</w:t>
      </w:r>
      <w:ins w:id="471" w:author="georg" w:date="2015-10-19T23:11:00Z">
        <w:r w:rsidR="00564CBC">
          <w:t xml:space="preserve">. </w:t>
        </w:r>
        <w:r w:rsidR="00564CBC" w:rsidRPr="00564CBC">
          <w:t xml:space="preserve">This code is located in the </w:t>
        </w:r>
        <w:r w:rsidR="00564CBC" w:rsidRPr="00564CBC">
          <w:rPr>
            <w:rStyle w:val="CodeInline"/>
          </w:rPr>
          <w:t>postData()</w:t>
        </w:r>
        <w:r w:rsidR="00564CBC" w:rsidRPr="00564CBC">
          <w:t xml:space="preserve"> function in the APIClient class.</w:t>
        </w:r>
      </w:ins>
      <w:ins w:id="472" w:author="Jim Markham" w:date="2015-10-19T12:22:00Z">
        <w:r w:rsidR="00284E2E">
          <w:t>.</w:t>
        </w:r>
      </w:ins>
      <w:del w:id="473" w:author="Jim Markham" w:date="2015-10-19T12:22:00Z">
        <w:r w:rsidRPr="00600451" w:rsidDel="00284E2E">
          <w:delText>:</w:delText>
        </w:r>
      </w:del>
    </w:p>
    <w:p w14:paraId="45A62096" w14:textId="4EACC4B3" w:rsidR="00564CBC" w:rsidRPr="00564CBC" w:rsidDel="00564CBC" w:rsidRDefault="00564CBC" w:rsidP="00564CBC">
      <w:pPr>
        <w:pStyle w:val="FigureCaption"/>
        <w:rPr>
          <w:del w:id="474" w:author="georg" w:date="2015-10-19T23:12:00Z"/>
        </w:rPr>
      </w:pPr>
      <w:moveToRangeStart w:id="475" w:author="georg" w:date="2015-10-19T23:12:00Z" w:name="move433059656"/>
      <w:commentRangeStart w:id="476"/>
      <w:commentRangeStart w:id="477"/>
      <w:r w:rsidRPr="00564CBC">
        <w:t>Listing 13-</w:t>
      </w:r>
      <w:ins w:id="478" w:author="georg" w:date="2015-10-19T23:12:00Z">
        <w:r>
          <w:t>25</w:t>
        </w:r>
      </w:ins>
      <w:del w:id="479" w:author="georg" w:date="2015-10-19T23:12:00Z">
        <w:r w:rsidRPr="00564CBC" w:rsidDel="00564CBC">
          <w:delText>10</w:delText>
        </w:r>
      </w:del>
      <w:r w:rsidRPr="00564CBC">
        <w:t>. Displaying pretty-formatted JSON responses</w:t>
      </w:r>
      <w:commentRangeEnd w:id="476"/>
      <w:r w:rsidRPr="00564CBC">
        <w:commentReference w:id="476"/>
      </w:r>
      <w:commentRangeEnd w:id="477"/>
      <w:r>
        <w:rPr>
          <w:rFonts w:asciiTheme="minorHAnsi" w:hAnsiTheme="minorHAnsi"/>
          <w:i w:val="0"/>
          <w:sz w:val="22"/>
        </w:rPr>
        <w:commentReference w:id="477"/>
      </w:r>
    </w:p>
    <w:moveToRangeEnd w:id="475"/>
    <w:p w14:paraId="180CFF2D" w14:textId="77777777" w:rsidR="00564CBC" w:rsidRDefault="00564CBC" w:rsidP="00564CBC">
      <w:pPr>
        <w:pStyle w:val="FigureCaption"/>
        <w:rPr>
          <w:ins w:id="480" w:author="georg" w:date="2015-10-19T23:12:00Z"/>
        </w:rPr>
        <w:pPrChange w:id="481" w:author="georg" w:date="2015-10-19T23:12:00Z">
          <w:pPr>
            <w:pStyle w:val="Code"/>
          </w:pPr>
        </w:pPrChange>
      </w:pPr>
    </w:p>
    <w:p w14:paraId="3FD36A3D" w14:textId="77777777" w:rsidR="00CF01C0" w:rsidRDefault="00CF01C0" w:rsidP="00CF01C0">
      <w:pPr>
        <w:pStyle w:val="Code"/>
      </w:pPr>
      <w:commentRangeStart w:id="482"/>
      <w:commentRangeStart w:id="483"/>
      <w:r>
        <w:t xml:space="preserve">    </w:t>
      </w:r>
      <w:r>
        <w:rPr>
          <w:color w:val="0000FF"/>
        </w:rPr>
        <w:t>func</w:t>
      </w:r>
      <w:r>
        <w:t xml:space="preserve"> prettyJSON (json: </w:t>
      </w:r>
      <w:r>
        <w:rPr>
          <w:color w:val="2B839F"/>
        </w:rPr>
        <w:t>NSDictionary</w:t>
      </w:r>
      <w:r>
        <w:t xml:space="preserve">!) -&gt; </w:t>
      </w:r>
      <w:r>
        <w:rPr>
          <w:color w:val="2B839F"/>
        </w:rPr>
        <w:t>String</w:t>
      </w:r>
      <w:r>
        <w:t>! {</w:t>
      </w:r>
    </w:p>
    <w:p w14:paraId="2C9F8060" w14:textId="77777777" w:rsidR="00CF01C0" w:rsidRDefault="00CF01C0" w:rsidP="00CF01C0">
      <w:pPr>
        <w:pStyle w:val="Code"/>
      </w:pPr>
      <w:r>
        <w:t xml:space="preserve">        </w:t>
      </w:r>
      <w:r>
        <w:rPr>
          <w:color w:val="0000FF"/>
        </w:rPr>
        <w:t>var</w:t>
      </w:r>
      <w:r>
        <w:t xml:space="preserve"> pretty: </w:t>
      </w:r>
      <w:r>
        <w:rPr>
          <w:color w:val="2B839F"/>
        </w:rPr>
        <w:t>String</w:t>
      </w:r>
      <w:r>
        <w:t>!</w:t>
      </w:r>
    </w:p>
    <w:p w14:paraId="7E0CB106" w14:textId="77777777" w:rsidR="00CF01C0" w:rsidRDefault="00CF01C0" w:rsidP="00CF01C0">
      <w:pPr>
        <w:pStyle w:val="Code"/>
      </w:pPr>
      <w:r>
        <w:t xml:space="preserve">        </w:t>
      </w:r>
      <w:r>
        <w:rPr>
          <w:color w:val="0000FF"/>
        </w:rPr>
        <w:t>if</w:t>
      </w:r>
      <w:r>
        <w:t xml:space="preserve"> json != </w:t>
      </w:r>
      <w:r>
        <w:rPr>
          <w:color w:val="0000FF"/>
        </w:rPr>
        <w:t>nil</w:t>
      </w:r>
      <w:r>
        <w:t xml:space="preserve"> &amp;&amp; </w:t>
      </w:r>
      <w:r>
        <w:rPr>
          <w:color w:val="2B839F"/>
        </w:rPr>
        <w:t>NSJSONSerialization</w:t>
      </w:r>
      <w:r>
        <w:t>.</w:t>
      </w:r>
      <w:r>
        <w:rPr>
          <w:color w:val="2B839F"/>
        </w:rPr>
        <w:t>isValidJSONObject</w:t>
      </w:r>
      <w:r>
        <w:t>(json!) {</w:t>
      </w:r>
    </w:p>
    <w:p w14:paraId="47F01E54" w14:textId="77777777" w:rsidR="00CF01C0" w:rsidRDefault="00CF01C0" w:rsidP="00CF01C0">
      <w:pPr>
        <w:pStyle w:val="Code"/>
      </w:pPr>
      <w:r>
        <w:t xml:space="preserve">            </w:t>
      </w:r>
      <w:r>
        <w:rPr>
          <w:color w:val="0000FF"/>
        </w:rPr>
        <w:t>if</w:t>
      </w:r>
      <w:r>
        <w:t xml:space="preserve"> </w:t>
      </w:r>
      <w:r>
        <w:rPr>
          <w:color w:val="0000FF"/>
        </w:rPr>
        <w:t>let</w:t>
      </w:r>
      <w:r>
        <w:t xml:space="preserve"> data = </w:t>
      </w:r>
      <w:r>
        <w:rPr>
          <w:color w:val="0000FF"/>
        </w:rPr>
        <w:t>try</w:t>
      </w:r>
      <w:r>
        <w:t xml:space="preserve">? </w:t>
      </w:r>
      <w:r>
        <w:rPr>
          <w:color w:val="2B839F"/>
        </w:rPr>
        <w:t>NSJSONSerialization</w:t>
      </w:r>
      <w:r>
        <w:t>.</w:t>
      </w:r>
      <w:r>
        <w:rPr>
          <w:color w:val="2B839F"/>
        </w:rPr>
        <w:t>dataWithJSONObject</w:t>
      </w:r>
      <w:r>
        <w:t xml:space="preserve">(json!, options: </w:t>
      </w:r>
      <w:r>
        <w:rPr>
          <w:color w:val="2B839F"/>
        </w:rPr>
        <w:t>NSJSONWritingOptions</w:t>
      </w:r>
      <w:r>
        <w:t>.PrettyPrinted) {</w:t>
      </w:r>
    </w:p>
    <w:p w14:paraId="61C84CC3" w14:textId="77777777" w:rsidR="00CF01C0" w:rsidRDefault="00CF01C0" w:rsidP="00CF01C0">
      <w:pPr>
        <w:pStyle w:val="Code"/>
      </w:pPr>
      <w:r>
        <w:t xml:space="preserve">                pretty = </w:t>
      </w:r>
      <w:r>
        <w:rPr>
          <w:color w:val="2B839F"/>
        </w:rPr>
        <w:t>NSString</w:t>
      </w:r>
      <w:r>
        <w:t xml:space="preserve">(data: data, encoding: </w:t>
      </w:r>
      <w:r>
        <w:rPr>
          <w:color w:val="2B839F"/>
        </w:rPr>
        <w:t>NSUTF8StringEncoding</w:t>
      </w:r>
      <w:r>
        <w:t xml:space="preserve">) </w:t>
      </w:r>
      <w:r>
        <w:rPr>
          <w:color w:val="0000FF"/>
        </w:rPr>
        <w:t>as</w:t>
      </w:r>
      <w:r>
        <w:t xml:space="preserve">? </w:t>
      </w:r>
      <w:r>
        <w:rPr>
          <w:color w:val="2B839F"/>
        </w:rPr>
        <w:t>String</w:t>
      </w:r>
    </w:p>
    <w:p w14:paraId="5C35C348" w14:textId="77777777" w:rsidR="00CF01C0" w:rsidRDefault="00CF01C0" w:rsidP="00CF01C0">
      <w:pPr>
        <w:pStyle w:val="Code"/>
      </w:pPr>
      <w:r>
        <w:t xml:space="preserve">            }</w:t>
      </w:r>
    </w:p>
    <w:p w14:paraId="15919752" w14:textId="77777777" w:rsidR="00CF01C0" w:rsidRDefault="00CF01C0" w:rsidP="00CF01C0">
      <w:pPr>
        <w:pStyle w:val="Code"/>
      </w:pPr>
      <w:r>
        <w:t xml:space="preserve">        }</w:t>
      </w:r>
    </w:p>
    <w:p w14:paraId="0D66E96D" w14:textId="77777777" w:rsidR="00CF01C0" w:rsidRDefault="00CF01C0" w:rsidP="00CF01C0">
      <w:pPr>
        <w:pStyle w:val="Code"/>
      </w:pPr>
      <w:r>
        <w:t xml:space="preserve">        </w:t>
      </w:r>
      <w:r>
        <w:rPr>
          <w:color w:val="0000FF"/>
        </w:rPr>
        <w:t>return</w:t>
      </w:r>
      <w:r>
        <w:t xml:space="preserve"> pretty</w:t>
      </w:r>
    </w:p>
    <w:p w14:paraId="4015BCC2" w14:textId="77777777" w:rsidR="00A84EF7" w:rsidRDefault="00CF01C0" w:rsidP="00CF01C0">
      <w:pPr>
        <w:pStyle w:val="Code"/>
      </w:pPr>
      <w:r>
        <w:t xml:space="preserve">    }</w:t>
      </w:r>
      <w:commentRangeEnd w:id="482"/>
      <w:r w:rsidR="003442A6">
        <w:rPr>
          <w:rFonts w:asciiTheme="minorHAnsi" w:hAnsiTheme="minorHAnsi"/>
          <w:noProof w:val="0"/>
          <w:sz w:val="22"/>
        </w:rPr>
        <w:commentReference w:id="482"/>
      </w:r>
      <w:commentRangeEnd w:id="483"/>
      <w:r w:rsidR="00564CBC">
        <w:rPr>
          <w:rFonts w:asciiTheme="minorHAnsi" w:hAnsiTheme="minorHAnsi"/>
          <w:noProof w:val="0"/>
          <w:sz w:val="22"/>
        </w:rPr>
        <w:commentReference w:id="483"/>
      </w:r>
    </w:p>
    <w:p w14:paraId="1CF7473B" w14:textId="29A773AA" w:rsidR="004034D1" w:rsidDel="00564CBC" w:rsidRDefault="004034D1" w:rsidP="004034D1">
      <w:pPr>
        <w:pStyle w:val="FigureCaption"/>
        <w:rPr>
          <w:moveFrom w:id="484" w:author="georg" w:date="2015-10-19T23:12:00Z"/>
        </w:rPr>
      </w:pPr>
      <w:moveFromRangeStart w:id="485" w:author="georg" w:date="2015-10-19T23:12:00Z" w:name="move433059656"/>
      <w:commentRangeStart w:id="486"/>
      <w:moveFrom w:id="487" w:author="georg" w:date="2015-10-19T23:12:00Z">
        <w:r w:rsidDel="00564CBC">
          <w:t>Listing 13-10. Displaying pretty-formatted JSON responses</w:t>
        </w:r>
        <w:commentRangeEnd w:id="486"/>
        <w:r w:rsidR="003C381A" w:rsidDel="00564CBC">
          <w:rPr>
            <w:rFonts w:asciiTheme="minorHAnsi" w:hAnsiTheme="minorHAnsi"/>
            <w:i w:val="0"/>
            <w:sz w:val="22"/>
          </w:rPr>
          <w:commentReference w:id="486"/>
        </w:r>
      </w:moveFrom>
    </w:p>
    <w:moveFromRangeEnd w:id="485"/>
    <w:p w14:paraId="5574535C" w14:textId="5502F1F3" w:rsidR="00CF01C0" w:rsidRDefault="006457D9" w:rsidP="00CF01C0">
      <w:pPr>
        <w:pStyle w:val="BodyText"/>
        <w:rPr>
          <w:ins w:id="488" w:author="georg" w:date="2015-10-19T23:13:00Z"/>
        </w:rPr>
      </w:pPr>
      <w:r w:rsidRPr="006457D9">
        <w:t>Th</w:t>
      </w:r>
      <w:r w:rsidR="004034D1">
        <w:t xml:space="preserve">e entire </w:t>
      </w:r>
      <w:r w:rsidRPr="006457D9">
        <w:t>code we have so far for the APIClient library</w:t>
      </w:r>
      <w:r w:rsidR="004034D1">
        <w:t xml:space="preserve"> is shown in Listing 13-</w:t>
      </w:r>
      <w:ins w:id="489" w:author="georg" w:date="2015-10-19T23:12:00Z">
        <w:r w:rsidR="00564CBC">
          <w:t>26</w:t>
        </w:r>
      </w:ins>
      <w:del w:id="490" w:author="georg" w:date="2015-10-19T23:12:00Z">
        <w:r w:rsidR="004034D1" w:rsidDel="00564CBC">
          <w:delText>11</w:delText>
        </w:r>
      </w:del>
      <w:del w:id="491" w:author="Jim Markham" w:date="2015-10-19T12:22:00Z">
        <w:r w:rsidRPr="006457D9" w:rsidDel="00284E2E">
          <w:delText>:</w:delText>
        </w:r>
      </w:del>
      <w:ins w:id="492" w:author="Jim Markham" w:date="2015-10-19T12:22:00Z">
        <w:r w:rsidR="00284E2E">
          <w:t>.</w:t>
        </w:r>
      </w:ins>
    </w:p>
    <w:p w14:paraId="1626229F" w14:textId="6A306337" w:rsidR="00564CBC" w:rsidRPr="00564CBC" w:rsidDel="00564CBC" w:rsidRDefault="00564CBC" w:rsidP="00564CBC">
      <w:pPr>
        <w:pStyle w:val="FigureCaption"/>
        <w:rPr>
          <w:del w:id="493" w:author="georg" w:date="2015-10-19T23:13:00Z"/>
        </w:rPr>
      </w:pPr>
      <w:moveToRangeStart w:id="494" w:author="georg" w:date="2015-10-19T23:13:00Z" w:name="move433059725"/>
      <w:commentRangeStart w:id="495"/>
      <w:r w:rsidRPr="00564CBC">
        <w:t>Listing 13-</w:t>
      </w:r>
      <w:ins w:id="496" w:author="georg" w:date="2015-10-19T23:13:00Z">
        <w:r>
          <w:t>26</w:t>
        </w:r>
      </w:ins>
      <w:del w:id="497" w:author="georg" w:date="2015-10-19T23:13:00Z">
        <w:r w:rsidRPr="00564CBC" w:rsidDel="00564CBC">
          <w:delText>11</w:delText>
        </w:r>
      </w:del>
      <w:r w:rsidRPr="00564CBC">
        <w:t>. The APIClient.swift library</w:t>
      </w:r>
      <w:commentRangeEnd w:id="495"/>
      <w:r w:rsidRPr="00564CBC">
        <w:commentReference w:id="495"/>
      </w:r>
    </w:p>
    <w:moveToRangeEnd w:id="494"/>
    <w:p w14:paraId="14CCF6D6" w14:textId="77777777" w:rsidR="00564CBC" w:rsidRPr="00CF01C0" w:rsidRDefault="00564CBC" w:rsidP="00564CBC">
      <w:pPr>
        <w:pStyle w:val="FigureCaption"/>
        <w:pPrChange w:id="498" w:author="georg" w:date="2015-10-19T23:13:00Z">
          <w:pPr>
            <w:pStyle w:val="BodyText"/>
          </w:pPr>
        </w:pPrChange>
      </w:pPr>
    </w:p>
    <w:p w14:paraId="6AAEE1B6" w14:textId="77777777" w:rsidR="00CF01C0" w:rsidRDefault="00CF01C0" w:rsidP="00CF01C0">
      <w:pPr>
        <w:pStyle w:val="Code"/>
        <w:rPr>
          <w:color w:val="000000"/>
        </w:rPr>
      </w:pPr>
      <w:r>
        <w:rPr>
          <w:color w:val="0000FF"/>
        </w:rPr>
        <w:t>import</w:t>
      </w:r>
      <w:r>
        <w:rPr>
          <w:color w:val="000000"/>
        </w:rPr>
        <w:t xml:space="preserve"> Foundation</w:t>
      </w:r>
    </w:p>
    <w:p w14:paraId="5215F588" w14:textId="77777777" w:rsidR="00CF01C0" w:rsidRDefault="00CF01C0" w:rsidP="00CF01C0">
      <w:pPr>
        <w:pStyle w:val="Code"/>
        <w:rPr>
          <w:color w:val="000000"/>
        </w:rPr>
      </w:pPr>
      <w:r>
        <w:rPr>
          <w:color w:val="0000FF"/>
        </w:rPr>
        <w:t>class</w:t>
      </w:r>
      <w:r>
        <w:rPr>
          <w:color w:val="000000"/>
        </w:rPr>
        <w:t xml:space="preserve"> APIClient {</w:t>
      </w:r>
    </w:p>
    <w:p w14:paraId="2F794A42" w14:textId="77777777" w:rsidR="00CF01C0" w:rsidRDefault="00CF01C0" w:rsidP="00CF01C0">
      <w:pPr>
        <w:pStyle w:val="Code"/>
        <w:rPr>
          <w:color w:val="000000"/>
        </w:rPr>
      </w:pPr>
      <w:r>
        <w:rPr>
          <w:color w:val="000000"/>
        </w:rPr>
        <w:t xml:space="preserve">    </w:t>
      </w:r>
      <w:r>
        <w:rPr>
          <w:color w:val="0000FF"/>
        </w:rPr>
        <w:t>var</w:t>
      </w:r>
      <w:r>
        <w:rPr>
          <w:color w:val="000000"/>
        </w:rPr>
        <w:t xml:space="preserve"> apiVersion: </w:t>
      </w:r>
      <w:r>
        <w:rPr>
          <w:color w:val="2B839F"/>
        </w:rPr>
        <w:t>String</w:t>
      </w:r>
      <w:r>
        <w:rPr>
          <w:color w:val="000000"/>
        </w:rPr>
        <w:t>!</w:t>
      </w:r>
    </w:p>
    <w:p w14:paraId="5B229660" w14:textId="77777777" w:rsidR="00CF01C0" w:rsidRDefault="00CF01C0" w:rsidP="00CF01C0">
      <w:pPr>
        <w:pStyle w:val="Code"/>
        <w:rPr>
          <w:color w:val="000000"/>
        </w:rPr>
      </w:pPr>
      <w:r>
        <w:rPr>
          <w:color w:val="000000"/>
        </w:rPr>
        <w:t xml:space="preserve">    </w:t>
      </w:r>
      <w:r>
        <w:rPr>
          <w:color w:val="0000FF"/>
        </w:rPr>
        <w:t>var</w:t>
      </w:r>
      <w:r>
        <w:rPr>
          <w:color w:val="000000"/>
        </w:rPr>
        <w:t xml:space="preserve"> baseURL: </w:t>
      </w:r>
      <w:r>
        <w:rPr>
          <w:color w:val="2B839F"/>
        </w:rPr>
        <w:t>String</w:t>
      </w:r>
      <w:r>
        <w:rPr>
          <w:color w:val="000000"/>
        </w:rPr>
        <w:t xml:space="preserve"> = </w:t>
      </w:r>
      <w:r>
        <w:rPr>
          <w:color w:val="A31515"/>
        </w:rPr>
        <w:t>"http://10.0.1.128:8080"</w:t>
      </w:r>
    </w:p>
    <w:p w14:paraId="58EFB6E4" w14:textId="77777777" w:rsidR="00CF01C0" w:rsidRDefault="00CF01C0" w:rsidP="00CF01C0">
      <w:pPr>
        <w:pStyle w:val="Code"/>
        <w:rPr>
          <w:color w:val="000000"/>
        </w:rPr>
      </w:pPr>
      <w:r>
        <w:rPr>
          <w:color w:val="000000"/>
        </w:rPr>
        <w:t xml:space="preserve">    </w:t>
      </w:r>
      <w:r>
        <w:rPr>
          <w:color w:val="0000FF"/>
        </w:rPr>
        <w:t>var</w:t>
      </w:r>
      <w:r>
        <w:rPr>
          <w:color w:val="000000"/>
        </w:rPr>
        <w:t xml:space="preserve"> viewController: </w:t>
      </w:r>
      <w:r>
        <w:rPr>
          <w:color w:val="2B839F"/>
        </w:rPr>
        <w:t>ViewController</w:t>
      </w:r>
      <w:r>
        <w:rPr>
          <w:color w:val="000000"/>
        </w:rPr>
        <w:t>!</w:t>
      </w:r>
    </w:p>
    <w:p w14:paraId="7F4836BF" w14:textId="77777777" w:rsidR="00CF01C0" w:rsidRDefault="00CF01C0" w:rsidP="00CF01C0">
      <w:pPr>
        <w:pStyle w:val="Code"/>
        <w:rPr>
          <w:color w:val="000000"/>
        </w:rPr>
      </w:pPr>
      <w:r>
        <w:rPr>
          <w:color w:val="000000"/>
        </w:rPr>
        <w:t xml:space="preserve">    </w:t>
      </w:r>
    </w:p>
    <w:p w14:paraId="10692923" w14:textId="77777777" w:rsidR="00CF01C0" w:rsidRDefault="00CF01C0" w:rsidP="00CF01C0">
      <w:pPr>
        <w:pStyle w:val="Code"/>
        <w:rPr>
          <w:color w:val="000000"/>
        </w:rPr>
      </w:pPr>
      <w:r>
        <w:rPr>
          <w:color w:val="000000"/>
        </w:rPr>
        <w:t xml:space="preserve">    </w:t>
      </w:r>
      <w:r>
        <w:rPr>
          <w:color w:val="0000FF"/>
        </w:rPr>
        <w:t>required</w:t>
      </w:r>
      <w:r>
        <w:rPr>
          <w:color w:val="000000"/>
        </w:rPr>
        <w:t xml:space="preserve"> </w:t>
      </w:r>
      <w:r>
        <w:rPr>
          <w:color w:val="0000FF"/>
        </w:rPr>
        <w:t>init</w:t>
      </w:r>
      <w:r>
        <w:rPr>
          <w:color w:val="000000"/>
        </w:rPr>
        <w:t xml:space="preserve"> (parent: </w:t>
      </w:r>
      <w:r>
        <w:rPr>
          <w:color w:val="2B839F"/>
        </w:rPr>
        <w:t>ViewController</w:t>
      </w:r>
      <w:r>
        <w:rPr>
          <w:color w:val="000000"/>
        </w:rPr>
        <w:t>!) {</w:t>
      </w:r>
    </w:p>
    <w:p w14:paraId="2D5BDEFC" w14:textId="77777777" w:rsidR="00CF01C0" w:rsidRDefault="00CF01C0" w:rsidP="00CF01C0">
      <w:pPr>
        <w:pStyle w:val="Code"/>
        <w:rPr>
          <w:color w:val="000000"/>
        </w:rPr>
      </w:pPr>
      <w:r>
        <w:rPr>
          <w:color w:val="000000"/>
        </w:rPr>
        <w:t xml:space="preserve">        </w:t>
      </w:r>
      <w:r>
        <w:rPr>
          <w:color w:val="2B839F"/>
        </w:rPr>
        <w:t>viewController</w:t>
      </w:r>
      <w:r>
        <w:rPr>
          <w:color w:val="000000"/>
        </w:rPr>
        <w:t xml:space="preserve"> = parent</w:t>
      </w:r>
    </w:p>
    <w:p w14:paraId="38863706" w14:textId="77777777" w:rsidR="00CF01C0" w:rsidRDefault="00CF01C0" w:rsidP="00CF01C0">
      <w:pPr>
        <w:pStyle w:val="Code"/>
        <w:rPr>
          <w:color w:val="000000"/>
        </w:rPr>
      </w:pPr>
      <w:r>
        <w:rPr>
          <w:color w:val="000000"/>
        </w:rPr>
        <w:t xml:space="preserve">    }</w:t>
      </w:r>
    </w:p>
    <w:p w14:paraId="0FF9B3FB" w14:textId="77777777" w:rsidR="00CF01C0" w:rsidRDefault="00CF01C0" w:rsidP="00CF01C0">
      <w:pPr>
        <w:pStyle w:val="Code"/>
        <w:rPr>
          <w:color w:val="000000"/>
        </w:rPr>
      </w:pPr>
      <w:r>
        <w:rPr>
          <w:color w:val="000000"/>
        </w:rPr>
        <w:t xml:space="preserve">    </w:t>
      </w:r>
    </w:p>
    <w:p w14:paraId="797A4CA4" w14:textId="77777777" w:rsidR="00CF01C0" w:rsidRDefault="00CF01C0" w:rsidP="00CF01C0">
      <w:pPr>
        <w:pStyle w:val="Code"/>
        <w:rPr>
          <w:color w:val="000000"/>
        </w:rPr>
      </w:pPr>
      <w:r>
        <w:rPr>
          <w:color w:val="000000"/>
        </w:rPr>
        <w:t xml:space="preserve">    </w:t>
      </w:r>
      <w:r>
        <w:rPr>
          <w:color w:val="0000FF"/>
        </w:rPr>
        <w:t>func</w:t>
      </w:r>
      <w:r>
        <w:rPr>
          <w:color w:val="000000"/>
        </w:rPr>
        <w:t xml:space="preserve"> blinkAllLights () {</w:t>
      </w:r>
    </w:p>
    <w:p w14:paraId="63DB3313" w14:textId="77777777" w:rsidR="00CF01C0" w:rsidRDefault="00CF01C0" w:rsidP="00CF01C0">
      <w:pPr>
        <w:pStyle w:val="Code"/>
      </w:pPr>
      <w:r>
        <w:rPr>
          <w:color w:val="000000"/>
        </w:rPr>
        <w:t xml:space="preserve">        </w:t>
      </w:r>
      <w:r>
        <w:t>// GET /blink</w:t>
      </w:r>
    </w:p>
    <w:p w14:paraId="6B4357B6" w14:textId="77777777" w:rsidR="00CF01C0" w:rsidRDefault="00CF01C0" w:rsidP="00CF01C0">
      <w:pPr>
        <w:pStyle w:val="Code"/>
        <w:rPr>
          <w:color w:val="000000"/>
        </w:rPr>
      </w:pPr>
      <w:r>
        <w:rPr>
          <w:color w:val="000000"/>
        </w:rPr>
        <w:t xml:space="preserve">        </w:t>
      </w:r>
      <w:r>
        <w:rPr>
          <w:color w:val="2B839F"/>
        </w:rPr>
        <w:t>getData</w:t>
      </w:r>
      <w:r>
        <w:rPr>
          <w:color w:val="000000"/>
        </w:rPr>
        <w:t>(</w:t>
      </w:r>
      <w:r>
        <w:rPr>
          <w:color w:val="2B839F"/>
        </w:rPr>
        <w:t>APIService</w:t>
      </w:r>
      <w:r>
        <w:rPr>
          <w:color w:val="000000"/>
        </w:rPr>
        <w:t>.</w:t>
      </w:r>
      <w:r>
        <w:rPr>
          <w:color w:val="2B839F"/>
        </w:rPr>
        <w:t>BLINK</w:t>
      </w:r>
      <w:r>
        <w:rPr>
          <w:color w:val="000000"/>
        </w:rPr>
        <w:t>)</w:t>
      </w:r>
    </w:p>
    <w:p w14:paraId="1188CBF8" w14:textId="77777777" w:rsidR="00CF01C0" w:rsidRDefault="00CF01C0" w:rsidP="00CF01C0">
      <w:pPr>
        <w:pStyle w:val="Code"/>
        <w:rPr>
          <w:color w:val="000000"/>
        </w:rPr>
      </w:pPr>
      <w:r>
        <w:rPr>
          <w:color w:val="000000"/>
        </w:rPr>
        <w:t xml:space="preserve">    }</w:t>
      </w:r>
    </w:p>
    <w:p w14:paraId="48059D78" w14:textId="77777777" w:rsidR="00CF01C0" w:rsidRDefault="00CF01C0" w:rsidP="00CF01C0">
      <w:pPr>
        <w:pStyle w:val="Code"/>
        <w:rPr>
          <w:color w:val="000000"/>
        </w:rPr>
      </w:pPr>
      <w:r>
        <w:rPr>
          <w:color w:val="000000"/>
        </w:rPr>
        <w:t xml:space="preserve">    </w:t>
      </w:r>
    </w:p>
    <w:p w14:paraId="1A76DD29" w14:textId="77777777" w:rsidR="00CF01C0" w:rsidRDefault="00CF01C0" w:rsidP="00CF01C0">
      <w:pPr>
        <w:pStyle w:val="Code"/>
        <w:rPr>
          <w:color w:val="000000"/>
        </w:rPr>
      </w:pPr>
      <w:r>
        <w:rPr>
          <w:color w:val="000000"/>
        </w:rPr>
        <w:t xml:space="preserve">    </w:t>
      </w:r>
      <w:r>
        <w:rPr>
          <w:color w:val="0000FF"/>
        </w:rPr>
        <w:t>func</w:t>
      </w:r>
      <w:r>
        <w:rPr>
          <w:color w:val="000000"/>
        </w:rPr>
        <w:t xml:space="preserve"> blinkLight(color: </w:t>
      </w:r>
      <w:r>
        <w:rPr>
          <w:color w:val="2B839F"/>
        </w:rPr>
        <w:t>String</w:t>
      </w:r>
      <w:r>
        <w:rPr>
          <w:color w:val="000000"/>
        </w:rPr>
        <w:t>) {</w:t>
      </w:r>
    </w:p>
    <w:p w14:paraId="5D0F3C31" w14:textId="77777777" w:rsidR="00CF01C0" w:rsidRDefault="00CF01C0" w:rsidP="00CF01C0">
      <w:pPr>
        <w:pStyle w:val="Code"/>
      </w:pPr>
      <w:r>
        <w:rPr>
          <w:color w:val="000000"/>
        </w:rPr>
        <w:lastRenderedPageBreak/>
        <w:t xml:space="preserve">        </w:t>
      </w:r>
      <w:r>
        <w:t>// GET /blink/red</w:t>
      </w:r>
    </w:p>
    <w:p w14:paraId="2C851CE3" w14:textId="77777777" w:rsidR="00CF01C0" w:rsidRDefault="00CF01C0" w:rsidP="00CF01C0">
      <w:pPr>
        <w:pStyle w:val="Code"/>
        <w:rPr>
          <w:color w:val="000000"/>
        </w:rPr>
      </w:pPr>
      <w:r>
        <w:rPr>
          <w:color w:val="000000"/>
        </w:rPr>
        <w:t xml:space="preserve">        </w:t>
      </w:r>
      <w:r>
        <w:rPr>
          <w:color w:val="2B839F"/>
        </w:rPr>
        <w:t>getData</w:t>
      </w:r>
      <w:r>
        <w:rPr>
          <w:color w:val="000000"/>
        </w:rPr>
        <w:t>(</w:t>
      </w:r>
      <w:r>
        <w:rPr>
          <w:color w:val="2B839F"/>
        </w:rPr>
        <w:t>APIService</w:t>
      </w:r>
      <w:r>
        <w:rPr>
          <w:color w:val="000000"/>
        </w:rPr>
        <w:t>.</w:t>
      </w:r>
      <w:r>
        <w:rPr>
          <w:color w:val="2B839F"/>
        </w:rPr>
        <w:t>BLINK</w:t>
      </w:r>
      <w:r>
        <w:rPr>
          <w:color w:val="000000"/>
        </w:rPr>
        <w:t>, id: color)</w:t>
      </w:r>
    </w:p>
    <w:p w14:paraId="09B1F853" w14:textId="77777777" w:rsidR="00CF01C0" w:rsidRDefault="00CF01C0" w:rsidP="00CF01C0">
      <w:pPr>
        <w:pStyle w:val="Code"/>
        <w:rPr>
          <w:color w:val="000000"/>
        </w:rPr>
      </w:pPr>
      <w:r>
        <w:rPr>
          <w:color w:val="000000"/>
        </w:rPr>
        <w:t xml:space="preserve">    }</w:t>
      </w:r>
    </w:p>
    <w:p w14:paraId="0B90430D" w14:textId="77777777" w:rsidR="00CF01C0" w:rsidRDefault="00CF01C0" w:rsidP="00CF01C0">
      <w:pPr>
        <w:pStyle w:val="Code"/>
        <w:rPr>
          <w:color w:val="000000"/>
        </w:rPr>
      </w:pPr>
      <w:r>
        <w:rPr>
          <w:color w:val="000000"/>
        </w:rPr>
        <w:t xml:space="preserve">    </w:t>
      </w:r>
    </w:p>
    <w:p w14:paraId="3868F45C" w14:textId="77777777" w:rsidR="00CF01C0" w:rsidRDefault="00CF01C0" w:rsidP="00CF01C0">
      <w:pPr>
        <w:pStyle w:val="Code"/>
        <w:rPr>
          <w:color w:val="000000"/>
        </w:rPr>
      </w:pPr>
      <w:r>
        <w:rPr>
          <w:color w:val="000000"/>
        </w:rPr>
        <w:t xml:space="preserve">    </w:t>
      </w:r>
      <w:r>
        <w:rPr>
          <w:color w:val="0000FF"/>
        </w:rPr>
        <w:t>func</w:t>
      </w:r>
      <w:r>
        <w:rPr>
          <w:color w:val="000000"/>
        </w:rPr>
        <w:t xml:space="preserve"> postData (service: </w:t>
      </w:r>
      <w:r>
        <w:rPr>
          <w:color w:val="2B839F"/>
        </w:rPr>
        <w:t>APIService</w:t>
      </w:r>
      <w:r>
        <w:rPr>
          <w:color w:val="000000"/>
        </w:rPr>
        <w:t xml:space="preserve">, id: </w:t>
      </w:r>
      <w:r>
        <w:rPr>
          <w:color w:val="2B839F"/>
        </w:rPr>
        <w:t>String</w:t>
      </w:r>
      <w:r>
        <w:rPr>
          <w:color w:val="000000"/>
        </w:rPr>
        <w:t>!=</w:t>
      </w:r>
      <w:r>
        <w:rPr>
          <w:color w:val="0000FF"/>
        </w:rPr>
        <w:t>nil</w:t>
      </w:r>
      <w:r>
        <w:rPr>
          <w:color w:val="000000"/>
        </w:rPr>
        <w:t xml:space="preserve">, urlSuffix: </w:t>
      </w:r>
      <w:r>
        <w:rPr>
          <w:color w:val="2B839F"/>
        </w:rPr>
        <w:t>NSArray</w:t>
      </w:r>
      <w:r>
        <w:rPr>
          <w:color w:val="000000"/>
        </w:rPr>
        <w:t>!=</w:t>
      </w:r>
      <w:r>
        <w:rPr>
          <w:color w:val="0000FF"/>
        </w:rPr>
        <w:t>nil</w:t>
      </w:r>
      <w:r>
        <w:rPr>
          <w:color w:val="000000"/>
        </w:rPr>
        <w:t>, params: [</w:t>
      </w:r>
      <w:r>
        <w:rPr>
          <w:color w:val="2B839F"/>
        </w:rPr>
        <w:t>String</w:t>
      </w:r>
      <w:r>
        <w:rPr>
          <w:color w:val="000000"/>
        </w:rPr>
        <w:t>:</w:t>
      </w:r>
      <w:r>
        <w:rPr>
          <w:color w:val="2B839F"/>
        </w:rPr>
        <w:t>String</w:t>
      </w:r>
      <w:r>
        <w:rPr>
          <w:color w:val="000000"/>
        </w:rPr>
        <w:t>]!=[:]) {</w:t>
      </w:r>
    </w:p>
    <w:p w14:paraId="2D732E76" w14:textId="77777777" w:rsidR="00CF01C0" w:rsidRDefault="00CF01C0" w:rsidP="00CF01C0">
      <w:pPr>
        <w:pStyle w:val="Code"/>
        <w:rPr>
          <w:color w:val="000000"/>
        </w:rPr>
      </w:pPr>
      <w:r>
        <w:rPr>
          <w:color w:val="000000"/>
        </w:rPr>
        <w:t xml:space="preserve">        </w:t>
      </w:r>
      <w:r>
        <w:rPr>
          <w:color w:val="0000FF"/>
        </w:rPr>
        <w:t>let</w:t>
      </w:r>
      <w:r>
        <w:rPr>
          <w:color w:val="000000"/>
        </w:rPr>
        <w:t xml:space="preserve"> blockSelf = </w:t>
      </w:r>
      <w:r>
        <w:rPr>
          <w:color w:val="0000FF"/>
        </w:rPr>
        <w:t>self</w:t>
      </w:r>
    </w:p>
    <w:p w14:paraId="36CA31D2" w14:textId="77777777" w:rsidR="00CF01C0" w:rsidRDefault="00CF01C0" w:rsidP="00CF01C0">
      <w:pPr>
        <w:pStyle w:val="Code"/>
        <w:rPr>
          <w:color w:val="000000"/>
        </w:rPr>
      </w:pPr>
      <w:r>
        <w:rPr>
          <w:color w:val="000000"/>
        </w:rPr>
        <w:t xml:space="preserve">        </w:t>
      </w:r>
      <w:r>
        <w:rPr>
          <w:color w:val="0000FF"/>
        </w:rPr>
        <w:t>let</w:t>
      </w:r>
      <w:r>
        <w:rPr>
          <w:color w:val="000000"/>
        </w:rPr>
        <w:t xml:space="preserve"> logger: </w:t>
      </w:r>
      <w:r>
        <w:rPr>
          <w:color w:val="2B839F"/>
        </w:rPr>
        <w:t>UILogger</w:t>
      </w:r>
      <w:r>
        <w:rPr>
          <w:color w:val="000000"/>
        </w:rPr>
        <w:t xml:space="preserve"> = </w:t>
      </w:r>
      <w:r>
        <w:rPr>
          <w:color w:val="2B839F"/>
        </w:rPr>
        <w:t>viewController</w:t>
      </w:r>
      <w:r>
        <w:rPr>
          <w:color w:val="000000"/>
        </w:rPr>
        <w:t>.</w:t>
      </w:r>
      <w:r>
        <w:rPr>
          <w:color w:val="2B839F"/>
        </w:rPr>
        <w:t>logger</w:t>
      </w:r>
    </w:p>
    <w:p w14:paraId="05E60DAC" w14:textId="77777777" w:rsidR="00CF01C0" w:rsidRDefault="00CF01C0" w:rsidP="00CF01C0">
      <w:pPr>
        <w:pStyle w:val="Code"/>
        <w:rPr>
          <w:color w:val="000000"/>
        </w:rPr>
      </w:pPr>
      <w:r>
        <w:rPr>
          <w:color w:val="000000"/>
        </w:rPr>
        <w:t xml:space="preserve">        </w:t>
      </w:r>
      <w:r>
        <w:rPr>
          <w:color w:val="0000FF"/>
        </w:rPr>
        <w:t>self</w:t>
      </w:r>
      <w:r>
        <w:rPr>
          <w:color w:val="000000"/>
        </w:rPr>
        <w:t>.</w:t>
      </w:r>
      <w:r>
        <w:rPr>
          <w:color w:val="2B839F"/>
        </w:rPr>
        <w:t>apiRequest</w:t>
      </w:r>
      <w:r>
        <w:rPr>
          <w:color w:val="000000"/>
        </w:rPr>
        <w:t>(</w:t>
      </w:r>
    </w:p>
    <w:p w14:paraId="65A744CB" w14:textId="77777777" w:rsidR="00CF01C0" w:rsidRDefault="00CF01C0" w:rsidP="00CF01C0">
      <w:pPr>
        <w:pStyle w:val="Code"/>
        <w:rPr>
          <w:color w:val="000000"/>
        </w:rPr>
      </w:pPr>
      <w:r>
        <w:rPr>
          <w:color w:val="000000"/>
        </w:rPr>
        <w:t xml:space="preserve">            service,</w:t>
      </w:r>
    </w:p>
    <w:p w14:paraId="5D06FA42" w14:textId="77777777" w:rsidR="00CF01C0" w:rsidRDefault="00CF01C0" w:rsidP="00CF01C0">
      <w:pPr>
        <w:pStyle w:val="Code"/>
        <w:rPr>
          <w:color w:val="000000"/>
        </w:rPr>
      </w:pPr>
      <w:r>
        <w:rPr>
          <w:color w:val="000000"/>
        </w:rPr>
        <w:t xml:space="preserve">            method: </w:t>
      </w:r>
      <w:r>
        <w:rPr>
          <w:color w:val="2B839F"/>
        </w:rPr>
        <w:t>APIMethod</w:t>
      </w:r>
      <w:r>
        <w:rPr>
          <w:color w:val="000000"/>
        </w:rPr>
        <w:t>.</w:t>
      </w:r>
      <w:r>
        <w:rPr>
          <w:color w:val="2B839F"/>
        </w:rPr>
        <w:t>POST</w:t>
      </w:r>
      <w:r>
        <w:rPr>
          <w:color w:val="000000"/>
        </w:rPr>
        <w:t>,</w:t>
      </w:r>
    </w:p>
    <w:p w14:paraId="6FBB9FFF" w14:textId="77777777" w:rsidR="00CF01C0" w:rsidRDefault="00CF01C0" w:rsidP="00CF01C0">
      <w:pPr>
        <w:pStyle w:val="Code"/>
        <w:rPr>
          <w:color w:val="000000"/>
        </w:rPr>
      </w:pPr>
      <w:r>
        <w:rPr>
          <w:color w:val="000000"/>
        </w:rPr>
        <w:t xml:space="preserve">            id: id,</w:t>
      </w:r>
    </w:p>
    <w:p w14:paraId="0BF5FAAB" w14:textId="77777777" w:rsidR="00CF01C0" w:rsidRDefault="00CF01C0" w:rsidP="00CF01C0">
      <w:pPr>
        <w:pStyle w:val="Code"/>
        <w:rPr>
          <w:color w:val="000000"/>
        </w:rPr>
      </w:pPr>
      <w:r>
        <w:rPr>
          <w:color w:val="000000"/>
        </w:rPr>
        <w:t xml:space="preserve">            urlSuffix: urlSuffix,</w:t>
      </w:r>
    </w:p>
    <w:p w14:paraId="769E1D80" w14:textId="77777777" w:rsidR="00CF01C0" w:rsidRDefault="00CF01C0" w:rsidP="00CF01C0">
      <w:pPr>
        <w:pStyle w:val="Code"/>
        <w:rPr>
          <w:color w:val="000000"/>
        </w:rPr>
      </w:pPr>
      <w:r>
        <w:rPr>
          <w:color w:val="000000"/>
        </w:rPr>
        <w:t xml:space="preserve">            inputData: params,</w:t>
      </w:r>
    </w:p>
    <w:p w14:paraId="2ADEBE39" w14:textId="77777777" w:rsidR="00CF01C0" w:rsidRDefault="00CF01C0" w:rsidP="00CF01C0">
      <w:pPr>
        <w:pStyle w:val="Code"/>
        <w:rPr>
          <w:color w:val="000000"/>
        </w:rPr>
      </w:pPr>
      <w:r>
        <w:rPr>
          <w:color w:val="000000"/>
        </w:rPr>
        <w:t xml:space="preserve">            callback: { (responseJson: </w:t>
      </w:r>
      <w:r>
        <w:rPr>
          <w:color w:val="2B839F"/>
        </w:rPr>
        <w:t>NSDictionary</w:t>
      </w:r>
      <w:r>
        <w:rPr>
          <w:color w:val="000000"/>
        </w:rPr>
        <w:t xml:space="preserve">!, responseError: </w:t>
      </w:r>
      <w:r>
        <w:rPr>
          <w:color w:val="2B839F"/>
        </w:rPr>
        <w:t>NSError</w:t>
      </w:r>
      <w:r>
        <w:rPr>
          <w:color w:val="000000"/>
        </w:rPr>
        <w:t xml:space="preserve">!) -&gt; </w:t>
      </w:r>
      <w:r>
        <w:rPr>
          <w:color w:val="2B839F"/>
        </w:rPr>
        <w:t>Void</w:t>
      </w:r>
      <w:r>
        <w:rPr>
          <w:color w:val="000000"/>
        </w:rPr>
        <w:t xml:space="preserve"> </w:t>
      </w:r>
      <w:r>
        <w:rPr>
          <w:color w:val="0000FF"/>
        </w:rPr>
        <w:t>in</w:t>
      </w:r>
    </w:p>
    <w:p w14:paraId="3E345AF6" w14:textId="77777777" w:rsidR="00CF01C0" w:rsidRDefault="00CF01C0" w:rsidP="00CF01C0">
      <w:pPr>
        <w:pStyle w:val="Code"/>
        <w:rPr>
          <w:color w:val="000000"/>
        </w:rPr>
      </w:pPr>
      <w:r>
        <w:rPr>
          <w:color w:val="000000"/>
        </w:rPr>
        <w:t xml:space="preserve">                </w:t>
      </w:r>
      <w:r>
        <w:rPr>
          <w:color w:val="0000FF"/>
        </w:rPr>
        <w:t>if</w:t>
      </w:r>
      <w:r>
        <w:rPr>
          <w:color w:val="000000"/>
        </w:rPr>
        <w:t xml:space="preserve"> (responseError != </w:t>
      </w:r>
      <w:r>
        <w:rPr>
          <w:color w:val="0000FF"/>
        </w:rPr>
        <w:t>nil</w:t>
      </w:r>
      <w:r>
        <w:rPr>
          <w:color w:val="000000"/>
        </w:rPr>
        <w:t>) {</w:t>
      </w:r>
    </w:p>
    <w:p w14:paraId="7992696E" w14:textId="77777777" w:rsidR="00CF01C0" w:rsidRDefault="00CF01C0" w:rsidP="00CF01C0">
      <w:pPr>
        <w:pStyle w:val="Code"/>
        <w:rPr>
          <w:color w:val="000000"/>
        </w:rPr>
      </w:pPr>
      <w:r>
        <w:rPr>
          <w:color w:val="000000"/>
        </w:rPr>
        <w:t xml:space="preserve">                    logger.</w:t>
      </w:r>
      <w:r>
        <w:rPr>
          <w:color w:val="2B839F"/>
        </w:rPr>
        <w:t>logEvent</w:t>
      </w:r>
      <w:r>
        <w:rPr>
          <w:color w:val="000000"/>
        </w:rPr>
        <w:t>(responseError!.</w:t>
      </w:r>
      <w:r>
        <w:rPr>
          <w:color w:val="2B839F"/>
        </w:rPr>
        <w:t>description</w:t>
      </w:r>
      <w:r>
        <w:rPr>
          <w:color w:val="000000"/>
        </w:rPr>
        <w:t>)</w:t>
      </w:r>
    </w:p>
    <w:p w14:paraId="00E3878B" w14:textId="77777777" w:rsidR="00CF01C0" w:rsidRDefault="00CF01C0" w:rsidP="00CF01C0">
      <w:pPr>
        <w:pStyle w:val="Code"/>
      </w:pPr>
      <w:r>
        <w:rPr>
          <w:color w:val="000000"/>
        </w:rPr>
        <w:t xml:space="preserve">                    </w:t>
      </w:r>
      <w:r>
        <w:t>// Handle here the error response in some way</w:t>
      </w:r>
    </w:p>
    <w:p w14:paraId="33D3863C" w14:textId="77777777" w:rsidR="00CF01C0" w:rsidRDefault="00CF01C0" w:rsidP="00CF01C0">
      <w:pPr>
        <w:pStyle w:val="Code"/>
        <w:rPr>
          <w:color w:val="000000"/>
        </w:rPr>
      </w:pPr>
      <w:r>
        <w:rPr>
          <w:color w:val="000000"/>
        </w:rPr>
        <w:t xml:space="preserve">                }</w:t>
      </w:r>
    </w:p>
    <w:p w14:paraId="54D1821D" w14:textId="77777777" w:rsidR="00CF01C0" w:rsidRDefault="00CF01C0" w:rsidP="00CF01C0">
      <w:pPr>
        <w:pStyle w:val="Code"/>
        <w:rPr>
          <w:color w:val="000000"/>
        </w:rPr>
      </w:pPr>
      <w:r>
        <w:rPr>
          <w:color w:val="000000"/>
        </w:rPr>
        <w:t xml:space="preserve">                </w:t>
      </w:r>
      <w:r>
        <w:rPr>
          <w:color w:val="0000FF"/>
        </w:rPr>
        <w:t>else</w:t>
      </w:r>
      <w:r>
        <w:rPr>
          <w:color w:val="000000"/>
        </w:rPr>
        <w:t xml:space="preserve"> {</w:t>
      </w:r>
    </w:p>
    <w:p w14:paraId="04798178" w14:textId="77777777" w:rsidR="00CF01C0" w:rsidRDefault="00CF01C0" w:rsidP="00CF01C0">
      <w:pPr>
        <w:pStyle w:val="Code"/>
        <w:rPr>
          <w:color w:val="000000"/>
        </w:rPr>
      </w:pPr>
      <w:r>
        <w:rPr>
          <w:color w:val="000000"/>
        </w:rPr>
        <w:t xml:space="preserve">                    blockSelf.</w:t>
      </w:r>
      <w:r>
        <w:rPr>
          <w:color w:val="2B839F"/>
        </w:rPr>
        <w:t>processPOSTData</w:t>
      </w:r>
      <w:r>
        <w:rPr>
          <w:color w:val="000000"/>
        </w:rPr>
        <w:t>(service, id: id, urlSuffix: urlSuffix, params: params, responseJson: responseJson)</w:t>
      </w:r>
    </w:p>
    <w:p w14:paraId="44689C2E" w14:textId="77777777" w:rsidR="00CF01C0" w:rsidRDefault="00CF01C0" w:rsidP="00CF01C0">
      <w:pPr>
        <w:pStyle w:val="Code"/>
        <w:rPr>
          <w:color w:val="000000"/>
        </w:rPr>
      </w:pPr>
      <w:r>
        <w:rPr>
          <w:color w:val="000000"/>
        </w:rPr>
        <w:t xml:space="preserve">                }</w:t>
      </w:r>
    </w:p>
    <w:p w14:paraId="7C3C6467" w14:textId="77777777" w:rsidR="00CF01C0" w:rsidRDefault="00CF01C0" w:rsidP="00CF01C0">
      <w:pPr>
        <w:pStyle w:val="Code"/>
        <w:rPr>
          <w:color w:val="000000"/>
        </w:rPr>
      </w:pPr>
      <w:r>
        <w:rPr>
          <w:color w:val="000000"/>
        </w:rPr>
        <w:t xml:space="preserve">        })</w:t>
      </w:r>
    </w:p>
    <w:p w14:paraId="33E4BF80" w14:textId="77777777" w:rsidR="00CF01C0" w:rsidRDefault="00CF01C0" w:rsidP="00CF01C0">
      <w:pPr>
        <w:pStyle w:val="Code"/>
        <w:rPr>
          <w:color w:val="000000"/>
        </w:rPr>
      </w:pPr>
      <w:r>
        <w:rPr>
          <w:color w:val="000000"/>
        </w:rPr>
        <w:t xml:space="preserve">    }</w:t>
      </w:r>
    </w:p>
    <w:p w14:paraId="6993638B" w14:textId="77777777" w:rsidR="00CF01C0" w:rsidRDefault="00CF01C0" w:rsidP="00CF01C0">
      <w:pPr>
        <w:pStyle w:val="Code"/>
        <w:rPr>
          <w:color w:val="000000"/>
        </w:rPr>
      </w:pPr>
      <w:r>
        <w:rPr>
          <w:color w:val="000000"/>
        </w:rPr>
        <w:t xml:space="preserve">    </w:t>
      </w:r>
    </w:p>
    <w:p w14:paraId="565EC7BA" w14:textId="77777777" w:rsidR="00CF01C0" w:rsidRDefault="00CF01C0" w:rsidP="00CF01C0">
      <w:pPr>
        <w:pStyle w:val="Code"/>
        <w:rPr>
          <w:color w:val="000000"/>
        </w:rPr>
      </w:pPr>
      <w:r>
        <w:rPr>
          <w:color w:val="000000"/>
        </w:rPr>
        <w:t xml:space="preserve">    </w:t>
      </w:r>
      <w:r>
        <w:rPr>
          <w:color w:val="0000FF"/>
        </w:rPr>
        <w:t>func</w:t>
      </w:r>
      <w:r>
        <w:rPr>
          <w:color w:val="000000"/>
        </w:rPr>
        <w:t xml:space="preserve"> processPOSTData (service: </w:t>
      </w:r>
      <w:r>
        <w:rPr>
          <w:color w:val="2B839F"/>
        </w:rPr>
        <w:t>APIService</w:t>
      </w:r>
      <w:r>
        <w:rPr>
          <w:color w:val="000000"/>
        </w:rPr>
        <w:t xml:space="preserve">, id: </w:t>
      </w:r>
      <w:r>
        <w:rPr>
          <w:color w:val="2B839F"/>
        </w:rPr>
        <w:t>String</w:t>
      </w:r>
      <w:r>
        <w:rPr>
          <w:color w:val="000000"/>
        </w:rPr>
        <w:t xml:space="preserve">!, urlSuffix: </w:t>
      </w:r>
      <w:r>
        <w:rPr>
          <w:color w:val="2B839F"/>
        </w:rPr>
        <w:t>NSArray</w:t>
      </w:r>
      <w:r>
        <w:rPr>
          <w:color w:val="000000"/>
        </w:rPr>
        <w:t>!, params: [</w:t>
      </w:r>
      <w:r>
        <w:rPr>
          <w:color w:val="2B839F"/>
        </w:rPr>
        <w:t>String</w:t>
      </w:r>
      <w:r>
        <w:rPr>
          <w:color w:val="000000"/>
        </w:rPr>
        <w:t>:</w:t>
      </w:r>
      <w:r>
        <w:rPr>
          <w:color w:val="2B839F"/>
        </w:rPr>
        <w:t>String</w:t>
      </w:r>
      <w:r>
        <w:rPr>
          <w:color w:val="000000"/>
        </w:rPr>
        <w:t xml:space="preserve">]!=[:], responseJson: </w:t>
      </w:r>
      <w:r>
        <w:rPr>
          <w:color w:val="2B839F"/>
        </w:rPr>
        <w:t>NSDictionary</w:t>
      </w:r>
      <w:r>
        <w:rPr>
          <w:color w:val="000000"/>
        </w:rPr>
        <w:t>!) {</w:t>
      </w:r>
    </w:p>
    <w:p w14:paraId="0D210A8F" w14:textId="77777777" w:rsidR="00CF01C0" w:rsidRDefault="00CF01C0" w:rsidP="00CF01C0">
      <w:pPr>
        <w:pStyle w:val="Code"/>
      </w:pPr>
      <w:r>
        <w:rPr>
          <w:color w:val="000000"/>
        </w:rPr>
        <w:t xml:space="preserve">        </w:t>
      </w:r>
      <w:r>
        <w:t>// do something with data here</w:t>
      </w:r>
    </w:p>
    <w:p w14:paraId="479EB736" w14:textId="77777777" w:rsidR="00CF01C0" w:rsidRDefault="00CF01C0" w:rsidP="00CF01C0">
      <w:pPr>
        <w:pStyle w:val="Code"/>
        <w:rPr>
          <w:color w:val="000000"/>
        </w:rPr>
      </w:pPr>
      <w:r>
        <w:rPr>
          <w:color w:val="000000"/>
        </w:rPr>
        <w:t xml:space="preserve">    }</w:t>
      </w:r>
    </w:p>
    <w:p w14:paraId="2EE7735A" w14:textId="77777777" w:rsidR="00CF01C0" w:rsidRDefault="00CF01C0" w:rsidP="00CF01C0">
      <w:pPr>
        <w:pStyle w:val="Code"/>
        <w:rPr>
          <w:color w:val="000000"/>
        </w:rPr>
      </w:pPr>
      <w:r>
        <w:rPr>
          <w:color w:val="000000"/>
        </w:rPr>
        <w:t xml:space="preserve">    </w:t>
      </w:r>
    </w:p>
    <w:p w14:paraId="00410A48" w14:textId="77777777" w:rsidR="00CF01C0" w:rsidRDefault="00CF01C0" w:rsidP="00CF01C0">
      <w:pPr>
        <w:pStyle w:val="Code"/>
        <w:rPr>
          <w:color w:val="000000"/>
        </w:rPr>
      </w:pPr>
      <w:r>
        <w:rPr>
          <w:color w:val="000000"/>
        </w:rPr>
        <w:t xml:space="preserve">    </w:t>
      </w:r>
    </w:p>
    <w:p w14:paraId="5A3423AD" w14:textId="77777777" w:rsidR="00CF01C0" w:rsidRDefault="00CF01C0" w:rsidP="00CF01C0">
      <w:pPr>
        <w:pStyle w:val="Code"/>
        <w:rPr>
          <w:color w:val="000000"/>
        </w:rPr>
      </w:pPr>
      <w:r>
        <w:rPr>
          <w:color w:val="000000"/>
        </w:rPr>
        <w:t xml:space="preserve">    </w:t>
      </w:r>
      <w:r>
        <w:rPr>
          <w:color w:val="0000FF"/>
        </w:rPr>
        <w:t>func</w:t>
      </w:r>
      <w:r>
        <w:rPr>
          <w:color w:val="000000"/>
        </w:rPr>
        <w:t xml:space="preserve"> getData (service: </w:t>
      </w:r>
      <w:r>
        <w:rPr>
          <w:color w:val="2B839F"/>
        </w:rPr>
        <w:t>APIService</w:t>
      </w:r>
      <w:r>
        <w:rPr>
          <w:color w:val="000000"/>
        </w:rPr>
        <w:t xml:space="preserve">, id: </w:t>
      </w:r>
      <w:r>
        <w:rPr>
          <w:color w:val="2B839F"/>
        </w:rPr>
        <w:t>String</w:t>
      </w:r>
      <w:r>
        <w:rPr>
          <w:color w:val="000000"/>
        </w:rPr>
        <w:t>!=</w:t>
      </w:r>
      <w:r>
        <w:rPr>
          <w:color w:val="0000FF"/>
        </w:rPr>
        <w:t>nil</w:t>
      </w:r>
      <w:r>
        <w:rPr>
          <w:color w:val="000000"/>
        </w:rPr>
        <w:t xml:space="preserve">, urlSuffix: </w:t>
      </w:r>
      <w:r>
        <w:rPr>
          <w:color w:val="2B839F"/>
        </w:rPr>
        <w:t>NSArray</w:t>
      </w:r>
      <w:r>
        <w:rPr>
          <w:color w:val="000000"/>
        </w:rPr>
        <w:t>!=</w:t>
      </w:r>
      <w:r>
        <w:rPr>
          <w:color w:val="0000FF"/>
        </w:rPr>
        <w:t>nil</w:t>
      </w:r>
      <w:r>
        <w:rPr>
          <w:color w:val="000000"/>
        </w:rPr>
        <w:t>, params: [</w:t>
      </w:r>
      <w:r>
        <w:rPr>
          <w:color w:val="2B839F"/>
        </w:rPr>
        <w:t>String</w:t>
      </w:r>
      <w:r>
        <w:rPr>
          <w:color w:val="000000"/>
        </w:rPr>
        <w:t>:</w:t>
      </w:r>
      <w:r>
        <w:rPr>
          <w:color w:val="2B839F"/>
        </w:rPr>
        <w:t>String</w:t>
      </w:r>
      <w:r>
        <w:rPr>
          <w:color w:val="000000"/>
        </w:rPr>
        <w:t>]!=[:]) {</w:t>
      </w:r>
    </w:p>
    <w:p w14:paraId="1D49948B" w14:textId="77777777" w:rsidR="00CF01C0" w:rsidRDefault="00CF01C0" w:rsidP="00CF01C0">
      <w:pPr>
        <w:pStyle w:val="Code"/>
        <w:rPr>
          <w:color w:val="000000"/>
        </w:rPr>
      </w:pPr>
      <w:r>
        <w:rPr>
          <w:color w:val="000000"/>
        </w:rPr>
        <w:t xml:space="preserve">        </w:t>
      </w:r>
      <w:r>
        <w:rPr>
          <w:color w:val="0000FF"/>
        </w:rPr>
        <w:t>let</w:t>
      </w:r>
      <w:r>
        <w:rPr>
          <w:color w:val="000000"/>
        </w:rPr>
        <w:t xml:space="preserve"> blockSelf = </w:t>
      </w:r>
      <w:r>
        <w:rPr>
          <w:color w:val="0000FF"/>
        </w:rPr>
        <w:t>self</w:t>
      </w:r>
    </w:p>
    <w:p w14:paraId="2AD4618E" w14:textId="77777777" w:rsidR="00CF01C0" w:rsidRDefault="00CF01C0" w:rsidP="00CF01C0">
      <w:pPr>
        <w:pStyle w:val="Code"/>
        <w:rPr>
          <w:color w:val="000000"/>
        </w:rPr>
      </w:pPr>
      <w:r>
        <w:rPr>
          <w:color w:val="000000"/>
        </w:rPr>
        <w:t xml:space="preserve">        </w:t>
      </w:r>
      <w:r>
        <w:rPr>
          <w:color w:val="0000FF"/>
        </w:rPr>
        <w:t>let</w:t>
      </w:r>
      <w:r>
        <w:rPr>
          <w:color w:val="000000"/>
        </w:rPr>
        <w:t xml:space="preserve"> logger: </w:t>
      </w:r>
      <w:r>
        <w:rPr>
          <w:color w:val="2B839F"/>
        </w:rPr>
        <w:t>UILogger</w:t>
      </w:r>
      <w:r>
        <w:rPr>
          <w:color w:val="000000"/>
        </w:rPr>
        <w:t xml:space="preserve"> = </w:t>
      </w:r>
      <w:r>
        <w:rPr>
          <w:color w:val="2B839F"/>
        </w:rPr>
        <w:t>viewController</w:t>
      </w:r>
      <w:r>
        <w:rPr>
          <w:color w:val="000000"/>
        </w:rPr>
        <w:t>.</w:t>
      </w:r>
      <w:r>
        <w:rPr>
          <w:color w:val="2B839F"/>
        </w:rPr>
        <w:t>logger</w:t>
      </w:r>
    </w:p>
    <w:p w14:paraId="30AF3BE2" w14:textId="77777777" w:rsidR="00CF01C0" w:rsidRDefault="00CF01C0" w:rsidP="00CF01C0">
      <w:pPr>
        <w:pStyle w:val="Code"/>
        <w:rPr>
          <w:color w:val="000000"/>
        </w:rPr>
      </w:pPr>
      <w:r>
        <w:rPr>
          <w:color w:val="000000"/>
        </w:rPr>
        <w:t xml:space="preserve">        </w:t>
      </w:r>
      <w:r>
        <w:rPr>
          <w:color w:val="0000FF"/>
        </w:rPr>
        <w:t>self</w:t>
      </w:r>
      <w:r>
        <w:rPr>
          <w:color w:val="000000"/>
        </w:rPr>
        <w:t>.</w:t>
      </w:r>
      <w:r>
        <w:rPr>
          <w:color w:val="2B839F"/>
        </w:rPr>
        <w:t>apiRequest</w:t>
      </w:r>
      <w:r>
        <w:rPr>
          <w:color w:val="000000"/>
        </w:rPr>
        <w:t>(</w:t>
      </w:r>
    </w:p>
    <w:p w14:paraId="4D9928E3" w14:textId="77777777" w:rsidR="00CF01C0" w:rsidRDefault="00CF01C0" w:rsidP="00CF01C0">
      <w:pPr>
        <w:pStyle w:val="Code"/>
        <w:rPr>
          <w:color w:val="000000"/>
        </w:rPr>
      </w:pPr>
      <w:r>
        <w:rPr>
          <w:color w:val="000000"/>
        </w:rPr>
        <w:t xml:space="preserve">            service,</w:t>
      </w:r>
    </w:p>
    <w:p w14:paraId="07C279DD" w14:textId="77777777" w:rsidR="00CF01C0" w:rsidRDefault="00CF01C0" w:rsidP="00CF01C0">
      <w:pPr>
        <w:pStyle w:val="Code"/>
        <w:rPr>
          <w:color w:val="000000"/>
        </w:rPr>
      </w:pPr>
      <w:r>
        <w:rPr>
          <w:color w:val="000000"/>
        </w:rPr>
        <w:t xml:space="preserve">            method: </w:t>
      </w:r>
      <w:r>
        <w:rPr>
          <w:color w:val="2B839F"/>
        </w:rPr>
        <w:t>APIMethod</w:t>
      </w:r>
      <w:r>
        <w:rPr>
          <w:color w:val="000000"/>
        </w:rPr>
        <w:t>.</w:t>
      </w:r>
      <w:r>
        <w:rPr>
          <w:color w:val="2B839F"/>
        </w:rPr>
        <w:t>GET</w:t>
      </w:r>
      <w:r>
        <w:rPr>
          <w:color w:val="000000"/>
        </w:rPr>
        <w:t>,</w:t>
      </w:r>
    </w:p>
    <w:p w14:paraId="4AC9CE41" w14:textId="77777777" w:rsidR="00CF01C0" w:rsidRDefault="00CF01C0" w:rsidP="00CF01C0">
      <w:pPr>
        <w:pStyle w:val="Code"/>
        <w:rPr>
          <w:color w:val="000000"/>
        </w:rPr>
      </w:pPr>
      <w:r>
        <w:rPr>
          <w:color w:val="000000"/>
        </w:rPr>
        <w:t xml:space="preserve">            id: id,</w:t>
      </w:r>
    </w:p>
    <w:p w14:paraId="3AFA6B94" w14:textId="77777777" w:rsidR="00CF01C0" w:rsidRDefault="00CF01C0" w:rsidP="00CF01C0">
      <w:pPr>
        <w:pStyle w:val="Code"/>
        <w:rPr>
          <w:color w:val="000000"/>
        </w:rPr>
      </w:pPr>
      <w:r>
        <w:rPr>
          <w:color w:val="000000"/>
        </w:rPr>
        <w:t xml:space="preserve">            urlSuffix: urlSuffix,</w:t>
      </w:r>
    </w:p>
    <w:p w14:paraId="33FDF00C" w14:textId="77777777" w:rsidR="00CF01C0" w:rsidRDefault="00CF01C0" w:rsidP="00CF01C0">
      <w:pPr>
        <w:pStyle w:val="Code"/>
        <w:rPr>
          <w:color w:val="000000"/>
        </w:rPr>
      </w:pPr>
      <w:r>
        <w:rPr>
          <w:color w:val="000000"/>
        </w:rPr>
        <w:t xml:space="preserve">            inputData: params,</w:t>
      </w:r>
    </w:p>
    <w:p w14:paraId="2FEEC9B0" w14:textId="77777777" w:rsidR="00CF01C0" w:rsidRDefault="00CF01C0" w:rsidP="00CF01C0">
      <w:pPr>
        <w:pStyle w:val="Code"/>
        <w:rPr>
          <w:color w:val="000000"/>
        </w:rPr>
      </w:pPr>
      <w:r>
        <w:rPr>
          <w:color w:val="000000"/>
        </w:rPr>
        <w:t xml:space="preserve">            callback: { (responseJson: </w:t>
      </w:r>
      <w:r>
        <w:rPr>
          <w:color w:val="2B839F"/>
        </w:rPr>
        <w:t>NSDictionary</w:t>
      </w:r>
      <w:r>
        <w:rPr>
          <w:color w:val="000000"/>
        </w:rPr>
        <w:t xml:space="preserve">!, responseError: </w:t>
      </w:r>
      <w:r>
        <w:rPr>
          <w:color w:val="2B839F"/>
        </w:rPr>
        <w:t>NSError</w:t>
      </w:r>
      <w:r>
        <w:rPr>
          <w:color w:val="000000"/>
        </w:rPr>
        <w:t xml:space="preserve">!) -&gt; </w:t>
      </w:r>
      <w:r>
        <w:rPr>
          <w:color w:val="2B839F"/>
        </w:rPr>
        <w:t>Void</w:t>
      </w:r>
      <w:r>
        <w:rPr>
          <w:color w:val="000000"/>
        </w:rPr>
        <w:t xml:space="preserve"> </w:t>
      </w:r>
      <w:r>
        <w:rPr>
          <w:color w:val="0000FF"/>
        </w:rPr>
        <w:t>in</w:t>
      </w:r>
    </w:p>
    <w:p w14:paraId="76BC29CB" w14:textId="77777777" w:rsidR="00CF01C0" w:rsidRDefault="00CF01C0" w:rsidP="00CF01C0">
      <w:pPr>
        <w:pStyle w:val="Code"/>
        <w:rPr>
          <w:color w:val="000000"/>
        </w:rPr>
      </w:pPr>
      <w:r>
        <w:rPr>
          <w:color w:val="000000"/>
        </w:rPr>
        <w:t xml:space="preserve">                </w:t>
      </w:r>
      <w:r>
        <w:rPr>
          <w:color w:val="0000FF"/>
        </w:rPr>
        <w:t>if</w:t>
      </w:r>
      <w:r>
        <w:rPr>
          <w:color w:val="000000"/>
        </w:rPr>
        <w:t xml:space="preserve"> (responseError != </w:t>
      </w:r>
      <w:r>
        <w:rPr>
          <w:color w:val="0000FF"/>
        </w:rPr>
        <w:t>nil</w:t>
      </w:r>
      <w:r>
        <w:rPr>
          <w:color w:val="000000"/>
        </w:rPr>
        <w:t>) {</w:t>
      </w:r>
    </w:p>
    <w:p w14:paraId="2B9C4E2D" w14:textId="77777777" w:rsidR="00CF01C0" w:rsidRDefault="00CF01C0" w:rsidP="00CF01C0">
      <w:pPr>
        <w:pStyle w:val="Code"/>
        <w:rPr>
          <w:color w:val="000000"/>
        </w:rPr>
      </w:pPr>
      <w:r>
        <w:rPr>
          <w:color w:val="000000"/>
        </w:rPr>
        <w:t xml:space="preserve">                    logger.</w:t>
      </w:r>
      <w:r>
        <w:rPr>
          <w:color w:val="2B839F"/>
        </w:rPr>
        <w:t>logEvent</w:t>
      </w:r>
      <w:r>
        <w:rPr>
          <w:color w:val="000000"/>
        </w:rPr>
        <w:t>(responseError!.</w:t>
      </w:r>
      <w:r>
        <w:rPr>
          <w:color w:val="2B839F"/>
        </w:rPr>
        <w:t>description</w:t>
      </w:r>
      <w:r>
        <w:rPr>
          <w:color w:val="000000"/>
        </w:rPr>
        <w:t>)</w:t>
      </w:r>
    </w:p>
    <w:p w14:paraId="266FF0E3" w14:textId="77777777" w:rsidR="00CF01C0" w:rsidRDefault="00CF01C0" w:rsidP="00CF01C0">
      <w:pPr>
        <w:pStyle w:val="Code"/>
      </w:pPr>
      <w:r>
        <w:rPr>
          <w:color w:val="000000"/>
        </w:rPr>
        <w:t xml:space="preserve">                    </w:t>
      </w:r>
      <w:r>
        <w:t>// Handle here the error response in some way</w:t>
      </w:r>
    </w:p>
    <w:p w14:paraId="2F78F474" w14:textId="77777777" w:rsidR="00CF01C0" w:rsidRDefault="00CF01C0" w:rsidP="00CF01C0">
      <w:pPr>
        <w:pStyle w:val="Code"/>
        <w:rPr>
          <w:color w:val="000000"/>
        </w:rPr>
      </w:pPr>
      <w:r>
        <w:rPr>
          <w:color w:val="000000"/>
        </w:rPr>
        <w:t xml:space="preserve">                }</w:t>
      </w:r>
    </w:p>
    <w:p w14:paraId="4E46E4A0" w14:textId="77777777" w:rsidR="00CF01C0" w:rsidRDefault="00CF01C0" w:rsidP="00CF01C0">
      <w:pPr>
        <w:pStyle w:val="Code"/>
        <w:rPr>
          <w:color w:val="000000"/>
        </w:rPr>
      </w:pPr>
      <w:r>
        <w:rPr>
          <w:color w:val="000000"/>
        </w:rPr>
        <w:t xml:space="preserve">                </w:t>
      </w:r>
      <w:r>
        <w:rPr>
          <w:color w:val="0000FF"/>
        </w:rPr>
        <w:t>else</w:t>
      </w:r>
      <w:r>
        <w:rPr>
          <w:color w:val="000000"/>
        </w:rPr>
        <w:t xml:space="preserve"> {</w:t>
      </w:r>
    </w:p>
    <w:p w14:paraId="10BDA9D7" w14:textId="77777777" w:rsidR="00CF01C0" w:rsidRDefault="00CF01C0" w:rsidP="00CF01C0">
      <w:pPr>
        <w:pStyle w:val="Code"/>
        <w:rPr>
          <w:color w:val="000000"/>
        </w:rPr>
      </w:pPr>
      <w:r>
        <w:rPr>
          <w:color w:val="000000"/>
        </w:rPr>
        <w:t xml:space="preserve">                    blockSelf.</w:t>
      </w:r>
      <w:r>
        <w:rPr>
          <w:color w:val="2B839F"/>
        </w:rPr>
        <w:t>processGETData</w:t>
      </w:r>
      <w:r>
        <w:rPr>
          <w:color w:val="000000"/>
        </w:rPr>
        <w:t>(service, id: id, urlSuffix: urlSuffix, params: params, responseJson: responseJson)</w:t>
      </w:r>
    </w:p>
    <w:p w14:paraId="57295D2B" w14:textId="77777777" w:rsidR="00CF01C0" w:rsidRDefault="00CF01C0" w:rsidP="00CF01C0">
      <w:pPr>
        <w:pStyle w:val="Code"/>
        <w:rPr>
          <w:color w:val="000000"/>
        </w:rPr>
      </w:pPr>
      <w:r>
        <w:rPr>
          <w:color w:val="000000"/>
        </w:rPr>
        <w:t xml:space="preserve">                }</w:t>
      </w:r>
    </w:p>
    <w:p w14:paraId="68E82012" w14:textId="77777777" w:rsidR="00CF01C0" w:rsidRDefault="00CF01C0" w:rsidP="00CF01C0">
      <w:pPr>
        <w:pStyle w:val="Code"/>
        <w:rPr>
          <w:color w:val="000000"/>
        </w:rPr>
      </w:pPr>
      <w:r>
        <w:rPr>
          <w:color w:val="000000"/>
        </w:rPr>
        <w:lastRenderedPageBreak/>
        <w:t xml:space="preserve">        })</w:t>
      </w:r>
    </w:p>
    <w:p w14:paraId="2C23507F" w14:textId="77777777" w:rsidR="00CF01C0" w:rsidRDefault="00CF01C0" w:rsidP="00CF01C0">
      <w:pPr>
        <w:pStyle w:val="Code"/>
        <w:rPr>
          <w:color w:val="000000"/>
        </w:rPr>
      </w:pPr>
      <w:r>
        <w:rPr>
          <w:color w:val="000000"/>
        </w:rPr>
        <w:t xml:space="preserve">    }</w:t>
      </w:r>
    </w:p>
    <w:p w14:paraId="61D3D893" w14:textId="77777777" w:rsidR="00CF01C0" w:rsidRDefault="00CF01C0" w:rsidP="00CF01C0">
      <w:pPr>
        <w:pStyle w:val="Code"/>
        <w:rPr>
          <w:color w:val="000000"/>
        </w:rPr>
      </w:pPr>
      <w:r>
        <w:rPr>
          <w:color w:val="000000"/>
        </w:rPr>
        <w:t xml:space="preserve">    </w:t>
      </w:r>
    </w:p>
    <w:p w14:paraId="17286156" w14:textId="77777777" w:rsidR="00CF01C0" w:rsidRDefault="00CF01C0" w:rsidP="00CF01C0">
      <w:pPr>
        <w:pStyle w:val="Code"/>
        <w:rPr>
          <w:color w:val="000000"/>
        </w:rPr>
      </w:pPr>
      <w:r>
        <w:rPr>
          <w:color w:val="000000"/>
        </w:rPr>
        <w:t xml:space="preserve">    </w:t>
      </w:r>
      <w:r>
        <w:rPr>
          <w:color w:val="0000FF"/>
        </w:rPr>
        <w:t>func</w:t>
      </w:r>
      <w:r>
        <w:rPr>
          <w:color w:val="000000"/>
        </w:rPr>
        <w:t xml:space="preserve"> processGETData (service: </w:t>
      </w:r>
      <w:r>
        <w:rPr>
          <w:color w:val="2B839F"/>
        </w:rPr>
        <w:t>APIService</w:t>
      </w:r>
      <w:r>
        <w:rPr>
          <w:color w:val="000000"/>
        </w:rPr>
        <w:t xml:space="preserve">, id: </w:t>
      </w:r>
      <w:r>
        <w:rPr>
          <w:color w:val="2B839F"/>
        </w:rPr>
        <w:t>String</w:t>
      </w:r>
      <w:r>
        <w:rPr>
          <w:color w:val="000000"/>
        </w:rPr>
        <w:t xml:space="preserve">!, urlSuffix: </w:t>
      </w:r>
      <w:r>
        <w:rPr>
          <w:color w:val="2B839F"/>
        </w:rPr>
        <w:t>NSArray</w:t>
      </w:r>
      <w:r>
        <w:rPr>
          <w:color w:val="000000"/>
        </w:rPr>
        <w:t>!, params: [</w:t>
      </w:r>
      <w:r>
        <w:rPr>
          <w:color w:val="2B839F"/>
        </w:rPr>
        <w:t>String</w:t>
      </w:r>
      <w:r>
        <w:rPr>
          <w:color w:val="000000"/>
        </w:rPr>
        <w:t>:</w:t>
      </w:r>
      <w:r>
        <w:rPr>
          <w:color w:val="2B839F"/>
        </w:rPr>
        <w:t>String</w:t>
      </w:r>
      <w:r>
        <w:rPr>
          <w:color w:val="000000"/>
        </w:rPr>
        <w:t xml:space="preserve">]!=[:], responseJson: </w:t>
      </w:r>
      <w:r>
        <w:rPr>
          <w:color w:val="2B839F"/>
        </w:rPr>
        <w:t>NSDictionary</w:t>
      </w:r>
      <w:r>
        <w:rPr>
          <w:color w:val="000000"/>
        </w:rPr>
        <w:t>!) {</w:t>
      </w:r>
    </w:p>
    <w:p w14:paraId="032AE33B" w14:textId="77777777" w:rsidR="00CF01C0" w:rsidRDefault="00CF01C0" w:rsidP="00CF01C0">
      <w:pPr>
        <w:pStyle w:val="Code"/>
      </w:pPr>
      <w:r>
        <w:rPr>
          <w:color w:val="000000"/>
        </w:rPr>
        <w:t xml:space="preserve">        </w:t>
      </w:r>
      <w:r>
        <w:t>// do something with data here</w:t>
      </w:r>
    </w:p>
    <w:p w14:paraId="1F5C10BF" w14:textId="77777777" w:rsidR="00CF01C0" w:rsidRDefault="00CF01C0" w:rsidP="00CF01C0">
      <w:pPr>
        <w:pStyle w:val="Code"/>
        <w:rPr>
          <w:color w:val="000000"/>
        </w:rPr>
      </w:pPr>
      <w:r>
        <w:rPr>
          <w:color w:val="000000"/>
        </w:rPr>
        <w:t xml:space="preserve">    }</w:t>
      </w:r>
    </w:p>
    <w:p w14:paraId="29FB3FB7" w14:textId="77777777" w:rsidR="00CF01C0" w:rsidRDefault="00CF01C0" w:rsidP="00CF01C0">
      <w:pPr>
        <w:pStyle w:val="Code"/>
        <w:rPr>
          <w:color w:val="000000"/>
        </w:rPr>
      </w:pPr>
      <w:r>
        <w:rPr>
          <w:color w:val="000000"/>
        </w:rPr>
        <w:t xml:space="preserve">    </w:t>
      </w:r>
    </w:p>
    <w:p w14:paraId="26C80F2C" w14:textId="77777777" w:rsidR="00CF01C0" w:rsidRDefault="00CF01C0" w:rsidP="00CF01C0">
      <w:pPr>
        <w:pStyle w:val="Code"/>
        <w:rPr>
          <w:color w:val="000000"/>
        </w:rPr>
      </w:pPr>
      <w:r>
        <w:rPr>
          <w:color w:val="000000"/>
        </w:rPr>
        <w:t xml:space="preserve">    </w:t>
      </w:r>
      <w:r>
        <w:rPr>
          <w:color w:val="0000FF"/>
        </w:rPr>
        <w:t>func</w:t>
      </w:r>
      <w:r>
        <w:rPr>
          <w:color w:val="000000"/>
        </w:rPr>
        <w:t xml:space="preserve"> apiRequest (</w:t>
      </w:r>
    </w:p>
    <w:p w14:paraId="63FACD98" w14:textId="77777777" w:rsidR="00CF01C0" w:rsidRDefault="00CF01C0" w:rsidP="00CF01C0">
      <w:pPr>
        <w:pStyle w:val="Code"/>
        <w:rPr>
          <w:color w:val="000000"/>
        </w:rPr>
      </w:pPr>
      <w:r>
        <w:rPr>
          <w:color w:val="000000"/>
        </w:rPr>
        <w:t xml:space="preserve">        service: </w:t>
      </w:r>
      <w:r>
        <w:rPr>
          <w:color w:val="2B839F"/>
        </w:rPr>
        <w:t>APIService</w:t>
      </w:r>
      <w:r>
        <w:rPr>
          <w:color w:val="000000"/>
        </w:rPr>
        <w:t>,</w:t>
      </w:r>
    </w:p>
    <w:p w14:paraId="27AE2C6B" w14:textId="77777777" w:rsidR="00CF01C0" w:rsidRDefault="00CF01C0" w:rsidP="00CF01C0">
      <w:pPr>
        <w:pStyle w:val="Code"/>
        <w:rPr>
          <w:color w:val="000000"/>
        </w:rPr>
      </w:pPr>
      <w:r>
        <w:rPr>
          <w:color w:val="000000"/>
        </w:rPr>
        <w:t xml:space="preserve">        method: </w:t>
      </w:r>
      <w:r>
        <w:rPr>
          <w:color w:val="2B839F"/>
        </w:rPr>
        <w:t>APIMethod</w:t>
      </w:r>
      <w:r>
        <w:rPr>
          <w:color w:val="000000"/>
        </w:rPr>
        <w:t>,</w:t>
      </w:r>
    </w:p>
    <w:p w14:paraId="5FEAC36F" w14:textId="77777777" w:rsidR="00CF01C0" w:rsidRDefault="00CF01C0" w:rsidP="00CF01C0">
      <w:pPr>
        <w:pStyle w:val="Code"/>
        <w:rPr>
          <w:color w:val="000000"/>
        </w:rPr>
      </w:pPr>
      <w:r>
        <w:rPr>
          <w:color w:val="000000"/>
        </w:rPr>
        <w:t xml:space="preserve">        id: </w:t>
      </w:r>
      <w:r>
        <w:rPr>
          <w:color w:val="2B839F"/>
        </w:rPr>
        <w:t>String</w:t>
      </w:r>
      <w:r>
        <w:rPr>
          <w:color w:val="000000"/>
        </w:rPr>
        <w:t>!,</w:t>
      </w:r>
    </w:p>
    <w:p w14:paraId="4C586CDD" w14:textId="77777777" w:rsidR="00CF01C0" w:rsidRDefault="00CF01C0" w:rsidP="00CF01C0">
      <w:pPr>
        <w:pStyle w:val="Code"/>
        <w:rPr>
          <w:color w:val="000000"/>
        </w:rPr>
      </w:pPr>
      <w:r>
        <w:rPr>
          <w:color w:val="000000"/>
        </w:rPr>
        <w:t xml:space="preserve">        urlSuffix: </w:t>
      </w:r>
      <w:r>
        <w:rPr>
          <w:color w:val="2B839F"/>
        </w:rPr>
        <w:t>NSArray</w:t>
      </w:r>
      <w:r>
        <w:rPr>
          <w:color w:val="000000"/>
        </w:rPr>
        <w:t>!,</w:t>
      </w:r>
    </w:p>
    <w:p w14:paraId="77553791" w14:textId="77777777" w:rsidR="00CF01C0" w:rsidRDefault="00CF01C0" w:rsidP="00CF01C0">
      <w:pPr>
        <w:pStyle w:val="Code"/>
        <w:rPr>
          <w:color w:val="000000"/>
        </w:rPr>
      </w:pPr>
      <w:r>
        <w:rPr>
          <w:color w:val="000000"/>
        </w:rPr>
        <w:t xml:space="preserve">        inputData: [</w:t>
      </w:r>
      <w:r>
        <w:rPr>
          <w:color w:val="2B839F"/>
        </w:rPr>
        <w:t>String</w:t>
      </w:r>
      <w:r>
        <w:rPr>
          <w:color w:val="000000"/>
        </w:rPr>
        <w:t>:</w:t>
      </w:r>
      <w:r>
        <w:rPr>
          <w:color w:val="2B839F"/>
        </w:rPr>
        <w:t>String</w:t>
      </w:r>
      <w:r>
        <w:rPr>
          <w:color w:val="000000"/>
        </w:rPr>
        <w:t>]!,</w:t>
      </w:r>
    </w:p>
    <w:p w14:paraId="1B41BB5A" w14:textId="77777777" w:rsidR="00CF01C0" w:rsidRDefault="00CF01C0" w:rsidP="00CF01C0">
      <w:pPr>
        <w:pStyle w:val="Code"/>
        <w:rPr>
          <w:color w:val="000000"/>
        </w:rPr>
      </w:pPr>
      <w:r>
        <w:rPr>
          <w:color w:val="000000"/>
        </w:rPr>
        <w:t xml:space="preserve">        callback: (responseJson: </w:t>
      </w:r>
      <w:r>
        <w:rPr>
          <w:color w:val="2B839F"/>
        </w:rPr>
        <w:t>NSDictionary</w:t>
      </w:r>
      <w:r>
        <w:rPr>
          <w:color w:val="000000"/>
        </w:rPr>
        <w:t xml:space="preserve">!, responseError: </w:t>
      </w:r>
      <w:r>
        <w:rPr>
          <w:color w:val="2B839F"/>
        </w:rPr>
        <w:t>NSError</w:t>
      </w:r>
      <w:r>
        <w:rPr>
          <w:color w:val="000000"/>
        </w:rPr>
        <w:t xml:space="preserve">!) -&gt; </w:t>
      </w:r>
      <w:r>
        <w:rPr>
          <w:color w:val="2B839F"/>
        </w:rPr>
        <w:t>Void</w:t>
      </w:r>
      <w:r>
        <w:rPr>
          <w:color w:val="000000"/>
        </w:rPr>
        <w:t xml:space="preserve"> ) {</w:t>
      </w:r>
    </w:p>
    <w:p w14:paraId="43BD20F8" w14:textId="77777777" w:rsidR="00CF01C0" w:rsidRDefault="00CF01C0" w:rsidP="00CF01C0">
      <w:pPr>
        <w:pStyle w:val="Code"/>
      </w:pPr>
      <w:r>
        <w:rPr>
          <w:color w:val="000000"/>
        </w:rPr>
        <w:t xml:space="preserve">            </w:t>
      </w:r>
      <w:r>
        <w:t>// Compose the base URL</w:t>
      </w:r>
    </w:p>
    <w:p w14:paraId="49A6A98D" w14:textId="77777777" w:rsidR="00CF01C0" w:rsidRDefault="00CF01C0" w:rsidP="00CF01C0">
      <w:pPr>
        <w:pStyle w:val="Code"/>
        <w:rPr>
          <w:color w:val="000000"/>
        </w:rPr>
      </w:pPr>
      <w:r>
        <w:rPr>
          <w:color w:val="000000"/>
        </w:rPr>
        <w:t xml:space="preserve">            </w:t>
      </w:r>
      <w:r>
        <w:rPr>
          <w:color w:val="0000FF"/>
        </w:rPr>
        <w:t>var</w:t>
      </w:r>
      <w:r>
        <w:rPr>
          <w:color w:val="000000"/>
        </w:rPr>
        <w:t xml:space="preserve"> serviceURL = </w:t>
      </w:r>
      <w:r>
        <w:rPr>
          <w:color w:val="2B839F"/>
        </w:rPr>
        <w:t>baseURL</w:t>
      </w:r>
      <w:r>
        <w:rPr>
          <w:color w:val="000000"/>
        </w:rPr>
        <w:t xml:space="preserve"> + </w:t>
      </w:r>
      <w:r>
        <w:rPr>
          <w:color w:val="A31515"/>
        </w:rPr>
        <w:t>"/"</w:t>
      </w:r>
    </w:p>
    <w:p w14:paraId="19C36FCD" w14:textId="77777777" w:rsidR="00CF01C0" w:rsidRDefault="00CF01C0" w:rsidP="00CF01C0">
      <w:pPr>
        <w:pStyle w:val="Code"/>
        <w:rPr>
          <w:color w:val="000000"/>
        </w:rPr>
      </w:pPr>
      <w:r>
        <w:rPr>
          <w:color w:val="000000"/>
        </w:rPr>
        <w:t xml:space="preserve">            </w:t>
      </w:r>
      <w:r>
        <w:rPr>
          <w:color w:val="0000FF"/>
        </w:rPr>
        <w:t>if</w:t>
      </w:r>
      <w:r>
        <w:rPr>
          <w:color w:val="000000"/>
        </w:rPr>
        <w:t xml:space="preserve"> </w:t>
      </w:r>
      <w:r>
        <w:rPr>
          <w:color w:val="2B839F"/>
        </w:rPr>
        <w:t>apiVersion</w:t>
      </w:r>
      <w:r>
        <w:rPr>
          <w:color w:val="000000"/>
        </w:rPr>
        <w:t xml:space="preserve"> != </w:t>
      </w:r>
      <w:r>
        <w:rPr>
          <w:color w:val="0000FF"/>
        </w:rPr>
        <w:t>nil</w:t>
      </w:r>
      <w:r>
        <w:rPr>
          <w:color w:val="000000"/>
        </w:rPr>
        <w:t xml:space="preserve"> {</w:t>
      </w:r>
    </w:p>
    <w:p w14:paraId="79A4BC53" w14:textId="77777777" w:rsidR="00CF01C0" w:rsidRDefault="00CF01C0" w:rsidP="00CF01C0">
      <w:pPr>
        <w:pStyle w:val="Code"/>
        <w:rPr>
          <w:color w:val="000000"/>
        </w:rPr>
      </w:pPr>
      <w:r>
        <w:rPr>
          <w:color w:val="000000"/>
        </w:rPr>
        <w:t xml:space="preserve">                serviceURL += </w:t>
      </w:r>
      <w:r>
        <w:rPr>
          <w:color w:val="2B839F"/>
        </w:rPr>
        <w:t>apiVersion</w:t>
      </w:r>
      <w:r>
        <w:rPr>
          <w:color w:val="000000"/>
        </w:rPr>
        <w:t xml:space="preserve"> + </w:t>
      </w:r>
      <w:r>
        <w:rPr>
          <w:color w:val="A31515"/>
        </w:rPr>
        <w:t>"/"</w:t>
      </w:r>
    </w:p>
    <w:p w14:paraId="3FD9A67A" w14:textId="77777777" w:rsidR="00CF01C0" w:rsidRDefault="00CF01C0" w:rsidP="00CF01C0">
      <w:pPr>
        <w:pStyle w:val="Code"/>
        <w:rPr>
          <w:color w:val="000000"/>
        </w:rPr>
      </w:pPr>
      <w:r>
        <w:rPr>
          <w:color w:val="000000"/>
        </w:rPr>
        <w:t xml:space="preserve">            }</w:t>
      </w:r>
    </w:p>
    <w:p w14:paraId="1BD46692" w14:textId="77777777" w:rsidR="00CF01C0" w:rsidRDefault="00CF01C0" w:rsidP="00CF01C0">
      <w:pPr>
        <w:pStyle w:val="Code"/>
        <w:rPr>
          <w:color w:val="000000"/>
        </w:rPr>
      </w:pPr>
      <w:r>
        <w:rPr>
          <w:color w:val="000000"/>
        </w:rPr>
        <w:t xml:space="preserve">            serviceURL += service.</w:t>
      </w:r>
      <w:r>
        <w:rPr>
          <w:color w:val="2B839F"/>
        </w:rPr>
        <w:t>toString</w:t>
      </w:r>
      <w:r>
        <w:rPr>
          <w:color w:val="000000"/>
        </w:rPr>
        <w:t>()</w:t>
      </w:r>
    </w:p>
    <w:p w14:paraId="3E6FB71F" w14:textId="77777777" w:rsidR="00CF01C0" w:rsidRDefault="00CF01C0" w:rsidP="00CF01C0">
      <w:pPr>
        <w:pStyle w:val="Code"/>
        <w:rPr>
          <w:color w:val="000000"/>
        </w:rPr>
      </w:pPr>
      <w:r>
        <w:rPr>
          <w:color w:val="000000"/>
        </w:rPr>
        <w:t xml:space="preserve">            </w:t>
      </w:r>
    </w:p>
    <w:p w14:paraId="5ED0F00F" w14:textId="77777777" w:rsidR="00CF01C0" w:rsidRDefault="00CF01C0" w:rsidP="00CF01C0">
      <w:pPr>
        <w:pStyle w:val="Code"/>
        <w:rPr>
          <w:color w:val="000000"/>
        </w:rPr>
      </w:pPr>
      <w:r>
        <w:rPr>
          <w:color w:val="000000"/>
        </w:rPr>
        <w:t xml:space="preserve">            </w:t>
      </w:r>
      <w:r>
        <w:rPr>
          <w:color w:val="0000FF"/>
        </w:rPr>
        <w:t>if</w:t>
      </w:r>
      <w:r>
        <w:rPr>
          <w:color w:val="000000"/>
        </w:rPr>
        <w:t xml:space="preserve"> id != </w:t>
      </w:r>
      <w:r>
        <w:rPr>
          <w:color w:val="0000FF"/>
        </w:rPr>
        <w:t>nil</w:t>
      </w:r>
      <w:r>
        <w:rPr>
          <w:color w:val="000000"/>
        </w:rPr>
        <w:t xml:space="preserve"> &amp;&amp; !id.</w:t>
      </w:r>
      <w:r>
        <w:rPr>
          <w:color w:val="2B839F"/>
        </w:rPr>
        <w:t>isEmpty</w:t>
      </w:r>
      <w:r>
        <w:rPr>
          <w:color w:val="000000"/>
        </w:rPr>
        <w:t xml:space="preserve"> {</w:t>
      </w:r>
    </w:p>
    <w:p w14:paraId="10965A73" w14:textId="77777777" w:rsidR="00CF01C0" w:rsidRDefault="00CF01C0" w:rsidP="00CF01C0">
      <w:pPr>
        <w:pStyle w:val="Code"/>
        <w:rPr>
          <w:color w:val="000000"/>
        </w:rPr>
      </w:pPr>
      <w:r>
        <w:rPr>
          <w:color w:val="000000"/>
        </w:rPr>
        <w:t xml:space="preserve">                serviceURL += </w:t>
      </w:r>
      <w:r>
        <w:rPr>
          <w:color w:val="A31515"/>
        </w:rPr>
        <w:t>"/"</w:t>
      </w:r>
      <w:r>
        <w:rPr>
          <w:color w:val="000000"/>
        </w:rPr>
        <w:t xml:space="preserve"> + id</w:t>
      </w:r>
    </w:p>
    <w:p w14:paraId="7318AFF0" w14:textId="77777777" w:rsidR="00CF01C0" w:rsidRDefault="00CF01C0" w:rsidP="00CF01C0">
      <w:pPr>
        <w:pStyle w:val="Code"/>
        <w:rPr>
          <w:color w:val="000000"/>
        </w:rPr>
      </w:pPr>
      <w:r>
        <w:rPr>
          <w:color w:val="000000"/>
        </w:rPr>
        <w:t xml:space="preserve">            }</w:t>
      </w:r>
    </w:p>
    <w:p w14:paraId="152272F1" w14:textId="77777777" w:rsidR="00CF01C0" w:rsidRDefault="00CF01C0" w:rsidP="00CF01C0">
      <w:pPr>
        <w:pStyle w:val="Code"/>
        <w:rPr>
          <w:color w:val="000000"/>
        </w:rPr>
      </w:pPr>
      <w:r>
        <w:rPr>
          <w:color w:val="000000"/>
        </w:rPr>
        <w:t xml:space="preserve">            </w:t>
      </w:r>
      <w:r>
        <w:rPr>
          <w:color w:val="0000FF"/>
        </w:rPr>
        <w:t>let</w:t>
      </w:r>
      <w:r>
        <w:rPr>
          <w:color w:val="000000"/>
        </w:rPr>
        <w:t xml:space="preserve"> request = </w:t>
      </w:r>
      <w:r>
        <w:rPr>
          <w:color w:val="2B839F"/>
        </w:rPr>
        <w:t>NSMutableURLRequest</w:t>
      </w:r>
      <w:r>
        <w:rPr>
          <w:color w:val="000000"/>
        </w:rPr>
        <w:t>()</w:t>
      </w:r>
    </w:p>
    <w:p w14:paraId="65A038A0" w14:textId="77777777" w:rsidR="00CF01C0" w:rsidRDefault="00CF01C0" w:rsidP="00CF01C0">
      <w:pPr>
        <w:pStyle w:val="Code"/>
        <w:rPr>
          <w:color w:val="000000"/>
        </w:rPr>
      </w:pPr>
      <w:r>
        <w:rPr>
          <w:color w:val="000000"/>
        </w:rPr>
        <w:t xml:space="preserve">            request.</w:t>
      </w:r>
      <w:r>
        <w:rPr>
          <w:color w:val="2B839F"/>
        </w:rPr>
        <w:t>HTTPMethod</w:t>
      </w:r>
      <w:r>
        <w:rPr>
          <w:color w:val="000000"/>
        </w:rPr>
        <w:t xml:space="preserve"> = method.</w:t>
      </w:r>
      <w:r>
        <w:rPr>
          <w:color w:val="2B839F"/>
        </w:rPr>
        <w:t>toString</w:t>
      </w:r>
      <w:r>
        <w:rPr>
          <w:color w:val="000000"/>
        </w:rPr>
        <w:t>()</w:t>
      </w:r>
    </w:p>
    <w:p w14:paraId="4EA9515A" w14:textId="77777777" w:rsidR="00CF01C0" w:rsidRDefault="00CF01C0" w:rsidP="00CF01C0">
      <w:pPr>
        <w:pStyle w:val="Code"/>
      </w:pPr>
      <w:r>
        <w:rPr>
          <w:color w:val="000000"/>
        </w:rPr>
        <w:t xml:space="preserve">            </w:t>
      </w:r>
      <w:r>
        <w:t>// The urlSuffix contains an array of strings that we use to compose the final URL</w:t>
      </w:r>
    </w:p>
    <w:p w14:paraId="50A2D3DE" w14:textId="77777777" w:rsidR="00CF01C0" w:rsidRDefault="00CF01C0" w:rsidP="00CF01C0">
      <w:pPr>
        <w:pStyle w:val="Code"/>
        <w:rPr>
          <w:color w:val="000000"/>
        </w:rPr>
      </w:pPr>
      <w:r>
        <w:rPr>
          <w:color w:val="000000"/>
        </w:rPr>
        <w:t xml:space="preserve">            </w:t>
      </w:r>
      <w:r>
        <w:rPr>
          <w:color w:val="0000FF"/>
        </w:rPr>
        <w:t>if</w:t>
      </w:r>
      <w:r>
        <w:rPr>
          <w:color w:val="000000"/>
        </w:rPr>
        <w:t xml:space="preserve"> urlSuffix?.</w:t>
      </w:r>
      <w:r>
        <w:rPr>
          <w:color w:val="2B839F"/>
        </w:rPr>
        <w:t>count</w:t>
      </w:r>
      <w:r>
        <w:rPr>
          <w:color w:val="000000"/>
        </w:rPr>
        <w:t xml:space="preserve"> &gt; 0 {</w:t>
      </w:r>
    </w:p>
    <w:p w14:paraId="11A6D440" w14:textId="77777777" w:rsidR="00CF01C0" w:rsidRDefault="00CF01C0" w:rsidP="00CF01C0">
      <w:pPr>
        <w:pStyle w:val="Code"/>
        <w:rPr>
          <w:color w:val="000000"/>
        </w:rPr>
      </w:pPr>
      <w:r>
        <w:rPr>
          <w:color w:val="000000"/>
        </w:rPr>
        <w:t xml:space="preserve">                serviceURL += </w:t>
      </w:r>
      <w:r>
        <w:rPr>
          <w:color w:val="A31515"/>
        </w:rPr>
        <w:t>"/"</w:t>
      </w:r>
      <w:r>
        <w:rPr>
          <w:color w:val="000000"/>
        </w:rPr>
        <w:t xml:space="preserve"> + urlSuffix.</w:t>
      </w:r>
      <w:r>
        <w:rPr>
          <w:color w:val="2B839F"/>
        </w:rPr>
        <w:t>componentsJoinedByString</w:t>
      </w:r>
      <w:r>
        <w:rPr>
          <w:color w:val="000000"/>
        </w:rPr>
        <w:t>(</w:t>
      </w:r>
      <w:r>
        <w:rPr>
          <w:color w:val="A31515"/>
        </w:rPr>
        <w:t>"/"</w:t>
      </w:r>
      <w:r>
        <w:rPr>
          <w:color w:val="000000"/>
        </w:rPr>
        <w:t>)</w:t>
      </w:r>
    </w:p>
    <w:p w14:paraId="4829649B" w14:textId="77777777" w:rsidR="00CF01C0" w:rsidRDefault="00CF01C0" w:rsidP="00CF01C0">
      <w:pPr>
        <w:pStyle w:val="Code"/>
        <w:rPr>
          <w:color w:val="000000"/>
        </w:rPr>
      </w:pPr>
      <w:r>
        <w:rPr>
          <w:color w:val="000000"/>
        </w:rPr>
        <w:t xml:space="preserve">            }</w:t>
      </w:r>
    </w:p>
    <w:p w14:paraId="7705617A" w14:textId="77777777" w:rsidR="00CF01C0" w:rsidRDefault="00CF01C0" w:rsidP="00CF01C0">
      <w:pPr>
        <w:pStyle w:val="Code"/>
        <w:rPr>
          <w:color w:val="000000"/>
        </w:rPr>
      </w:pPr>
      <w:r>
        <w:rPr>
          <w:color w:val="000000"/>
        </w:rPr>
        <w:t xml:space="preserve">            request.</w:t>
      </w:r>
      <w:r>
        <w:rPr>
          <w:color w:val="2B839F"/>
        </w:rPr>
        <w:t>addValue</w:t>
      </w:r>
      <w:r>
        <w:rPr>
          <w:color w:val="000000"/>
        </w:rPr>
        <w:t>(</w:t>
      </w:r>
      <w:r>
        <w:rPr>
          <w:color w:val="A31515"/>
        </w:rPr>
        <w:t>"application/json"</w:t>
      </w:r>
      <w:r>
        <w:rPr>
          <w:color w:val="000000"/>
        </w:rPr>
        <w:t xml:space="preserve">, forHTTPHeaderField: </w:t>
      </w:r>
      <w:r>
        <w:rPr>
          <w:color w:val="A31515"/>
        </w:rPr>
        <w:t>"Accept"</w:t>
      </w:r>
      <w:r>
        <w:rPr>
          <w:color w:val="000000"/>
        </w:rPr>
        <w:t>)</w:t>
      </w:r>
    </w:p>
    <w:p w14:paraId="247976FD" w14:textId="77777777" w:rsidR="00CF01C0" w:rsidRDefault="00CF01C0" w:rsidP="00CF01C0">
      <w:pPr>
        <w:pStyle w:val="Code"/>
        <w:rPr>
          <w:color w:val="000000"/>
        </w:rPr>
      </w:pPr>
      <w:r>
        <w:rPr>
          <w:color w:val="000000"/>
        </w:rPr>
        <w:t xml:space="preserve">            </w:t>
      </w:r>
    </w:p>
    <w:p w14:paraId="62D69084" w14:textId="77777777" w:rsidR="00CF01C0" w:rsidRDefault="00CF01C0" w:rsidP="00CF01C0">
      <w:pPr>
        <w:pStyle w:val="Code"/>
        <w:rPr>
          <w:color w:val="000000"/>
        </w:rPr>
      </w:pPr>
      <w:r>
        <w:rPr>
          <w:color w:val="000000"/>
        </w:rPr>
        <w:t xml:space="preserve">            request.</w:t>
      </w:r>
      <w:r>
        <w:rPr>
          <w:color w:val="2B839F"/>
        </w:rPr>
        <w:t>URL</w:t>
      </w:r>
      <w:r>
        <w:rPr>
          <w:color w:val="000000"/>
        </w:rPr>
        <w:t xml:space="preserve"> = </w:t>
      </w:r>
      <w:r>
        <w:rPr>
          <w:color w:val="2B839F"/>
        </w:rPr>
        <w:t>NSURL</w:t>
      </w:r>
      <w:r>
        <w:rPr>
          <w:color w:val="000000"/>
        </w:rPr>
        <w:t>(string: serviceURL)</w:t>
      </w:r>
    </w:p>
    <w:p w14:paraId="5C72F22A" w14:textId="77777777" w:rsidR="00CF01C0" w:rsidRDefault="00CF01C0" w:rsidP="00CF01C0">
      <w:pPr>
        <w:pStyle w:val="Code"/>
        <w:rPr>
          <w:color w:val="000000"/>
        </w:rPr>
      </w:pPr>
      <w:r>
        <w:rPr>
          <w:color w:val="000000"/>
        </w:rPr>
        <w:t xml:space="preserve">            </w:t>
      </w:r>
    </w:p>
    <w:p w14:paraId="40C129C6" w14:textId="77777777" w:rsidR="00CF01C0" w:rsidRDefault="00CF01C0" w:rsidP="00CF01C0">
      <w:pPr>
        <w:pStyle w:val="Code"/>
        <w:rPr>
          <w:color w:val="000000"/>
        </w:rPr>
      </w:pPr>
      <w:r>
        <w:rPr>
          <w:color w:val="000000"/>
        </w:rPr>
        <w:t xml:space="preserve">            </w:t>
      </w:r>
      <w:r>
        <w:rPr>
          <w:color w:val="0000FF"/>
        </w:rPr>
        <w:t>if</w:t>
      </w:r>
      <w:r>
        <w:rPr>
          <w:color w:val="000000"/>
        </w:rPr>
        <w:t xml:space="preserve"> !inputData.</w:t>
      </w:r>
      <w:r>
        <w:rPr>
          <w:color w:val="2B839F"/>
        </w:rPr>
        <w:t>isEmpty</w:t>
      </w:r>
      <w:r>
        <w:rPr>
          <w:color w:val="000000"/>
        </w:rPr>
        <w:t xml:space="preserve"> {</w:t>
      </w:r>
    </w:p>
    <w:p w14:paraId="4D6C55B7" w14:textId="77777777" w:rsidR="00CF01C0" w:rsidRDefault="00CF01C0" w:rsidP="00CF01C0">
      <w:pPr>
        <w:pStyle w:val="Code"/>
        <w:rPr>
          <w:color w:val="000000"/>
        </w:rPr>
      </w:pPr>
      <w:r>
        <w:rPr>
          <w:color w:val="000000"/>
        </w:rPr>
        <w:t xml:space="preserve">                serviceURL += </w:t>
      </w:r>
      <w:r>
        <w:rPr>
          <w:color w:val="A31515"/>
        </w:rPr>
        <w:t>"?"</w:t>
      </w:r>
      <w:r>
        <w:rPr>
          <w:color w:val="000000"/>
        </w:rPr>
        <w:t xml:space="preserve"> + </w:t>
      </w:r>
      <w:r>
        <w:rPr>
          <w:color w:val="2B839F"/>
        </w:rPr>
        <w:t>asURLString</w:t>
      </w:r>
      <w:r>
        <w:rPr>
          <w:color w:val="000000"/>
        </w:rPr>
        <w:t>(inputData)</w:t>
      </w:r>
    </w:p>
    <w:p w14:paraId="50211D94" w14:textId="77777777" w:rsidR="00CF01C0" w:rsidRDefault="00CF01C0" w:rsidP="00CF01C0">
      <w:pPr>
        <w:pStyle w:val="Code"/>
        <w:rPr>
          <w:color w:val="000000"/>
        </w:rPr>
      </w:pPr>
      <w:r>
        <w:rPr>
          <w:color w:val="000000"/>
        </w:rPr>
        <w:t xml:space="preserve">                request.</w:t>
      </w:r>
      <w:r>
        <w:rPr>
          <w:color w:val="2B839F"/>
        </w:rPr>
        <w:t>URL</w:t>
      </w:r>
      <w:r>
        <w:rPr>
          <w:color w:val="000000"/>
        </w:rPr>
        <w:t xml:space="preserve"> = </w:t>
      </w:r>
      <w:r>
        <w:rPr>
          <w:color w:val="2B839F"/>
        </w:rPr>
        <w:t>NSURL</w:t>
      </w:r>
      <w:r>
        <w:rPr>
          <w:color w:val="000000"/>
        </w:rPr>
        <w:t>(string: serviceURL)</w:t>
      </w:r>
    </w:p>
    <w:p w14:paraId="21789747" w14:textId="77777777" w:rsidR="00CF01C0" w:rsidRDefault="00CF01C0" w:rsidP="00CF01C0">
      <w:pPr>
        <w:pStyle w:val="Code"/>
        <w:rPr>
          <w:color w:val="000000"/>
        </w:rPr>
      </w:pPr>
      <w:r>
        <w:rPr>
          <w:color w:val="000000"/>
        </w:rPr>
        <w:t xml:space="preserve">            }</w:t>
      </w:r>
    </w:p>
    <w:p w14:paraId="2A503079" w14:textId="77777777" w:rsidR="00CF01C0" w:rsidRDefault="00CF01C0" w:rsidP="00CF01C0">
      <w:pPr>
        <w:pStyle w:val="Code"/>
      </w:pPr>
      <w:r>
        <w:rPr>
          <w:color w:val="000000"/>
        </w:rPr>
        <w:t xml:space="preserve">            </w:t>
      </w:r>
      <w:r>
        <w:t>//now make the request</w:t>
      </w:r>
    </w:p>
    <w:p w14:paraId="616055D7" w14:textId="77777777" w:rsidR="00CF01C0" w:rsidRDefault="00CF01C0" w:rsidP="00CF01C0">
      <w:pPr>
        <w:pStyle w:val="Code"/>
        <w:rPr>
          <w:color w:val="000000"/>
        </w:rPr>
      </w:pPr>
      <w:r>
        <w:rPr>
          <w:color w:val="000000"/>
        </w:rPr>
        <w:t xml:space="preserve">            </w:t>
      </w:r>
      <w:r>
        <w:rPr>
          <w:color w:val="0000FF"/>
        </w:rPr>
        <w:t>let</w:t>
      </w:r>
      <w:r>
        <w:rPr>
          <w:color w:val="000000"/>
        </w:rPr>
        <w:t xml:space="preserve"> logger: </w:t>
      </w:r>
      <w:r>
        <w:rPr>
          <w:color w:val="2B839F"/>
        </w:rPr>
        <w:t>UILogger</w:t>
      </w:r>
      <w:r>
        <w:rPr>
          <w:color w:val="000000"/>
        </w:rPr>
        <w:t xml:space="preserve"> = </w:t>
      </w:r>
      <w:r>
        <w:rPr>
          <w:color w:val="2B839F"/>
        </w:rPr>
        <w:t>viewController</w:t>
      </w:r>
      <w:r>
        <w:rPr>
          <w:color w:val="000000"/>
        </w:rPr>
        <w:t>.</w:t>
      </w:r>
      <w:r>
        <w:rPr>
          <w:color w:val="2B839F"/>
        </w:rPr>
        <w:t>logger</w:t>
      </w:r>
    </w:p>
    <w:p w14:paraId="47CA08AC" w14:textId="77777777" w:rsidR="00CF01C0" w:rsidRDefault="00CF01C0" w:rsidP="00CF01C0">
      <w:pPr>
        <w:pStyle w:val="Code"/>
        <w:rPr>
          <w:color w:val="000000"/>
        </w:rPr>
      </w:pPr>
      <w:r>
        <w:rPr>
          <w:color w:val="000000"/>
        </w:rPr>
        <w:t xml:space="preserve">            </w:t>
      </w:r>
      <w:r>
        <w:rPr>
          <w:color w:val="0000FF"/>
        </w:rPr>
        <w:t>let</w:t>
      </w:r>
      <w:r>
        <w:rPr>
          <w:color w:val="000000"/>
        </w:rPr>
        <w:t xml:space="preserve"> session = </w:t>
      </w:r>
      <w:r>
        <w:rPr>
          <w:color w:val="2B839F"/>
        </w:rPr>
        <w:t>NSURLSession</w:t>
      </w:r>
      <w:r>
        <w:rPr>
          <w:color w:val="000000"/>
        </w:rPr>
        <w:t>.</w:t>
      </w:r>
      <w:r>
        <w:rPr>
          <w:color w:val="2B839F"/>
        </w:rPr>
        <w:t>sharedSession</w:t>
      </w:r>
      <w:r>
        <w:rPr>
          <w:color w:val="000000"/>
        </w:rPr>
        <w:t>()</w:t>
      </w:r>
    </w:p>
    <w:p w14:paraId="2CBB9A15" w14:textId="77777777" w:rsidR="00CF01C0" w:rsidRDefault="00CF01C0" w:rsidP="00CF01C0">
      <w:pPr>
        <w:pStyle w:val="Code"/>
        <w:rPr>
          <w:color w:val="000000"/>
        </w:rPr>
      </w:pPr>
      <w:r>
        <w:rPr>
          <w:color w:val="000000"/>
        </w:rPr>
        <w:t xml:space="preserve">            </w:t>
      </w:r>
      <w:r>
        <w:rPr>
          <w:color w:val="0000FF"/>
        </w:rPr>
        <w:t>let</w:t>
      </w:r>
      <w:r>
        <w:rPr>
          <w:color w:val="000000"/>
        </w:rPr>
        <w:t xml:space="preserve"> task = session.</w:t>
      </w:r>
      <w:r>
        <w:rPr>
          <w:color w:val="2B839F"/>
        </w:rPr>
        <w:t>dataTaskWithRequest</w:t>
      </w:r>
      <w:r>
        <w:rPr>
          <w:color w:val="000000"/>
        </w:rPr>
        <w:t xml:space="preserve">(request) { (data : </w:t>
      </w:r>
      <w:r>
        <w:rPr>
          <w:color w:val="2B839F"/>
        </w:rPr>
        <w:t>NSData</w:t>
      </w:r>
      <w:r>
        <w:rPr>
          <w:color w:val="000000"/>
        </w:rPr>
        <w:t xml:space="preserve">?, urlResponse : </w:t>
      </w:r>
      <w:r>
        <w:rPr>
          <w:color w:val="2B839F"/>
        </w:rPr>
        <w:t>NSURLResponse</w:t>
      </w:r>
      <w:r>
        <w:rPr>
          <w:color w:val="000000"/>
        </w:rPr>
        <w:t xml:space="preserve">?, error: </w:t>
      </w:r>
      <w:r>
        <w:rPr>
          <w:color w:val="2B839F"/>
        </w:rPr>
        <w:t>NSError</w:t>
      </w:r>
      <w:r>
        <w:rPr>
          <w:color w:val="000000"/>
        </w:rPr>
        <w:t xml:space="preserve">?) -&gt; </w:t>
      </w:r>
      <w:r>
        <w:rPr>
          <w:color w:val="2B839F"/>
        </w:rPr>
        <w:t>Void</w:t>
      </w:r>
      <w:r>
        <w:rPr>
          <w:color w:val="000000"/>
        </w:rPr>
        <w:t xml:space="preserve"> </w:t>
      </w:r>
      <w:r>
        <w:rPr>
          <w:color w:val="0000FF"/>
        </w:rPr>
        <w:t>in</w:t>
      </w:r>
    </w:p>
    <w:p w14:paraId="3412EB2D" w14:textId="77777777" w:rsidR="00CF01C0" w:rsidRDefault="00CF01C0" w:rsidP="00CF01C0">
      <w:pPr>
        <w:pStyle w:val="Code"/>
      </w:pPr>
      <w:r>
        <w:rPr>
          <w:color w:val="000000"/>
        </w:rPr>
        <w:t xml:space="preserve">                </w:t>
      </w:r>
      <w:r>
        <w:t>//the request returned with a response or possibly an error</w:t>
      </w:r>
    </w:p>
    <w:p w14:paraId="54D4E521" w14:textId="77777777" w:rsidR="00CF01C0" w:rsidRDefault="00CF01C0" w:rsidP="00CF01C0">
      <w:pPr>
        <w:pStyle w:val="Code"/>
        <w:rPr>
          <w:color w:val="000000"/>
        </w:rPr>
      </w:pPr>
      <w:r>
        <w:rPr>
          <w:color w:val="000000"/>
        </w:rPr>
        <w:t xml:space="preserve">                logger.</w:t>
      </w:r>
      <w:r>
        <w:rPr>
          <w:color w:val="2B839F"/>
        </w:rPr>
        <w:t>logEvent</w:t>
      </w:r>
      <w:r>
        <w:rPr>
          <w:color w:val="000000"/>
        </w:rPr>
        <w:t>(</w:t>
      </w:r>
      <w:r>
        <w:rPr>
          <w:color w:val="A31515"/>
        </w:rPr>
        <w:t>"URL: "</w:t>
      </w:r>
      <w:r>
        <w:rPr>
          <w:color w:val="000000"/>
        </w:rPr>
        <w:t xml:space="preserve"> + serviceURL)</w:t>
      </w:r>
    </w:p>
    <w:p w14:paraId="0666FD48" w14:textId="77777777" w:rsidR="00CF01C0" w:rsidRDefault="00CF01C0" w:rsidP="00CF01C0">
      <w:pPr>
        <w:pStyle w:val="Code"/>
        <w:rPr>
          <w:color w:val="000000"/>
        </w:rPr>
      </w:pPr>
      <w:r>
        <w:rPr>
          <w:color w:val="000000"/>
        </w:rPr>
        <w:t xml:space="preserve">                </w:t>
      </w:r>
      <w:r>
        <w:rPr>
          <w:color w:val="0000FF"/>
        </w:rPr>
        <w:t>var</w:t>
      </w:r>
      <w:r>
        <w:rPr>
          <w:color w:val="000000"/>
        </w:rPr>
        <w:t xml:space="preserve"> error: </w:t>
      </w:r>
      <w:r>
        <w:rPr>
          <w:color w:val="2B839F"/>
        </w:rPr>
        <w:t>NSError</w:t>
      </w:r>
      <w:r>
        <w:rPr>
          <w:color w:val="000000"/>
        </w:rPr>
        <w:t>?</w:t>
      </w:r>
    </w:p>
    <w:p w14:paraId="380F61EA" w14:textId="77777777" w:rsidR="00CF01C0" w:rsidRDefault="00CF01C0" w:rsidP="00CF01C0">
      <w:pPr>
        <w:pStyle w:val="Code"/>
        <w:rPr>
          <w:color w:val="000000"/>
        </w:rPr>
      </w:pPr>
      <w:r>
        <w:rPr>
          <w:color w:val="000000"/>
        </w:rPr>
        <w:t xml:space="preserve">                </w:t>
      </w:r>
      <w:r>
        <w:rPr>
          <w:color w:val="0000FF"/>
        </w:rPr>
        <w:t>var</w:t>
      </w:r>
      <w:r>
        <w:rPr>
          <w:color w:val="000000"/>
        </w:rPr>
        <w:t xml:space="preserve"> jsonResult: </w:t>
      </w:r>
      <w:r>
        <w:rPr>
          <w:color w:val="2B839F"/>
        </w:rPr>
        <w:t>NSDictionary</w:t>
      </w:r>
      <w:r>
        <w:rPr>
          <w:color w:val="000000"/>
        </w:rPr>
        <w:t>?</w:t>
      </w:r>
    </w:p>
    <w:p w14:paraId="412C0EAC" w14:textId="77777777" w:rsidR="00CF01C0" w:rsidRDefault="00CF01C0" w:rsidP="00CF01C0">
      <w:pPr>
        <w:pStyle w:val="Code"/>
        <w:rPr>
          <w:color w:val="000000"/>
        </w:rPr>
      </w:pPr>
      <w:r>
        <w:rPr>
          <w:color w:val="000000"/>
        </w:rPr>
        <w:lastRenderedPageBreak/>
        <w:t xml:space="preserve">                </w:t>
      </w:r>
      <w:r>
        <w:rPr>
          <w:color w:val="0000FF"/>
        </w:rPr>
        <w:t>if</w:t>
      </w:r>
      <w:r>
        <w:rPr>
          <w:color w:val="000000"/>
        </w:rPr>
        <w:t xml:space="preserve"> urlResponse != </w:t>
      </w:r>
      <w:r>
        <w:rPr>
          <w:color w:val="0000FF"/>
        </w:rPr>
        <w:t>nil</w:t>
      </w:r>
      <w:r>
        <w:rPr>
          <w:color w:val="000000"/>
        </w:rPr>
        <w:t xml:space="preserve"> {</w:t>
      </w:r>
    </w:p>
    <w:p w14:paraId="523BACF5" w14:textId="77777777" w:rsidR="00CF01C0" w:rsidRDefault="00CF01C0" w:rsidP="00CF01C0">
      <w:pPr>
        <w:pStyle w:val="Code"/>
        <w:rPr>
          <w:color w:val="000000"/>
        </w:rPr>
      </w:pPr>
      <w:r>
        <w:rPr>
          <w:color w:val="000000"/>
        </w:rPr>
        <w:t xml:space="preserve">                    </w:t>
      </w:r>
      <w:r>
        <w:rPr>
          <w:color w:val="0000FF"/>
        </w:rPr>
        <w:t>let</w:t>
      </w:r>
      <w:r>
        <w:rPr>
          <w:color w:val="000000"/>
        </w:rPr>
        <w:t xml:space="preserve"> rData: </w:t>
      </w:r>
      <w:r>
        <w:rPr>
          <w:color w:val="2B839F"/>
        </w:rPr>
        <w:t>String</w:t>
      </w:r>
      <w:r>
        <w:rPr>
          <w:color w:val="000000"/>
        </w:rPr>
        <w:t xml:space="preserve"> = </w:t>
      </w:r>
      <w:r>
        <w:rPr>
          <w:color w:val="2B839F"/>
        </w:rPr>
        <w:t>NSString</w:t>
      </w:r>
      <w:r>
        <w:rPr>
          <w:color w:val="000000"/>
        </w:rPr>
        <w:t xml:space="preserve">(data: data!, encoding: </w:t>
      </w:r>
      <w:r>
        <w:rPr>
          <w:color w:val="2B839F"/>
        </w:rPr>
        <w:t>NSUTF8StringEncoding</w:t>
      </w:r>
      <w:r>
        <w:rPr>
          <w:color w:val="000000"/>
        </w:rPr>
        <w:t xml:space="preserve">)! </w:t>
      </w:r>
      <w:r>
        <w:rPr>
          <w:color w:val="0000FF"/>
        </w:rPr>
        <w:t>as</w:t>
      </w:r>
      <w:r>
        <w:rPr>
          <w:color w:val="000000"/>
        </w:rPr>
        <w:t xml:space="preserve"> </w:t>
      </w:r>
      <w:r>
        <w:rPr>
          <w:color w:val="2B839F"/>
        </w:rPr>
        <w:t>String</w:t>
      </w:r>
    </w:p>
    <w:p w14:paraId="56670FFD" w14:textId="77777777" w:rsidR="00CF01C0" w:rsidRDefault="00CF01C0" w:rsidP="00CF01C0">
      <w:pPr>
        <w:pStyle w:val="Code"/>
        <w:rPr>
          <w:color w:val="000000"/>
        </w:rPr>
      </w:pPr>
      <w:r>
        <w:rPr>
          <w:color w:val="000000"/>
        </w:rPr>
        <w:t xml:space="preserve">                    </w:t>
      </w:r>
      <w:r>
        <w:rPr>
          <w:color w:val="0000FF"/>
        </w:rPr>
        <w:t>if</w:t>
      </w:r>
      <w:r>
        <w:rPr>
          <w:color w:val="000000"/>
        </w:rPr>
        <w:t xml:space="preserve"> data != </w:t>
      </w:r>
      <w:r>
        <w:rPr>
          <w:color w:val="0000FF"/>
        </w:rPr>
        <w:t>nil</w:t>
      </w:r>
      <w:r>
        <w:rPr>
          <w:color w:val="000000"/>
        </w:rPr>
        <w:t xml:space="preserve"> {</w:t>
      </w:r>
    </w:p>
    <w:p w14:paraId="4ADD46B5" w14:textId="77777777" w:rsidR="00CF01C0" w:rsidRDefault="00CF01C0" w:rsidP="00CF01C0">
      <w:pPr>
        <w:pStyle w:val="Code"/>
        <w:rPr>
          <w:color w:val="000000"/>
        </w:rPr>
      </w:pPr>
      <w:r>
        <w:rPr>
          <w:color w:val="000000"/>
        </w:rPr>
        <w:t xml:space="preserve">                        </w:t>
      </w:r>
      <w:r>
        <w:rPr>
          <w:color w:val="0000FF"/>
        </w:rPr>
        <w:t>do</w:t>
      </w:r>
      <w:r>
        <w:rPr>
          <w:color w:val="000000"/>
        </w:rPr>
        <w:t xml:space="preserve"> {</w:t>
      </w:r>
    </w:p>
    <w:p w14:paraId="25EE79E1" w14:textId="77777777" w:rsidR="00CF01C0" w:rsidRDefault="00CF01C0" w:rsidP="00CF01C0">
      <w:pPr>
        <w:pStyle w:val="Code"/>
        <w:rPr>
          <w:color w:val="000000"/>
        </w:rPr>
      </w:pPr>
      <w:r>
        <w:rPr>
          <w:color w:val="000000"/>
        </w:rPr>
        <w:t xml:space="preserve">                            </w:t>
      </w:r>
      <w:r>
        <w:rPr>
          <w:color w:val="0000FF"/>
        </w:rPr>
        <w:t>try</w:t>
      </w:r>
      <w:r>
        <w:rPr>
          <w:color w:val="000000"/>
        </w:rPr>
        <w:t xml:space="preserve"> jsonResult = </w:t>
      </w:r>
      <w:r>
        <w:rPr>
          <w:color w:val="2B839F"/>
        </w:rPr>
        <w:t>NSJSONSerialization</w:t>
      </w:r>
      <w:r>
        <w:rPr>
          <w:color w:val="000000"/>
        </w:rPr>
        <w:t>.</w:t>
      </w:r>
      <w:r>
        <w:rPr>
          <w:color w:val="2B839F"/>
        </w:rPr>
        <w:t>JSONObjectWithData</w:t>
      </w:r>
      <w:r>
        <w:rPr>
          <w:color w:val="000000"/>
        </w:rPr>
        <w:t xml:space="preserve">(data!, options: </w:t>
      </w:r>
      <w:r>
        <w:rPr>
          <w:color w:val="2B839F"/>
        </w:rPr>
        <w:t>NSJSONReadingOptions</w:t>
      </w:r>
      <w:r>
        <w:rPr>
          <w:color w:val="000000"/>
        </w:rPr>
        <w:t xml:space="preserve">.MutableContainers) </w:t>
      </w:r>
      <w:r>
        <w:rPr>
          <w:color w:val="0000FF"/>
        </w:rPr>
        <w:t>as</w:t>
      </w:r>
      <w:r>
        <w:rPr>
          <w:color w:val="000000"/>
        </w:rPr>
        <w:t xml:space="preserve">? </w:t>
      </w:r>
      <w:r>
        <w:rPr>
          <w:color w:val="2B839F"/>
        </w:rPr>
        <w:t>NSDictionary</w:t>
      </w:r>
    </w:p>
    <w:p w14:paraId="48C66456" w14:textId="77777777" w:rsidR="00CF01C0" w:rsidRDefault="00CF01C0" w:rsidP="00CF01C0">
      <w:pPr>
        <w:pStyle w:val="Code"/>
        <w:rPr>
          <w:color w:val="000000"/>
        </w:rPr>
      </w:pPr>
      <w:r>
        <w:rPr>
          <w:color w:val="000000"/>
        </w:rPr>
        <w:t xml:space="preserve">                        } </w:t>
      </w:r>
      <w:r>
        <w:rPr>
          <w:color w:val="0000FF"/>
        </w:rPr>
        <w:t>catch</w:t>
      </w:r>
      <w:r>
        <w:rPr>
          <w:color w:val="000000"/>
        </w:rPr>
        <w:t xml:space="preserve"> {</w:t>
      </w:r>
    </w:p>
    <w:p w14:paraId="7E040889" w14:textId="77777777" w:rsidR="00CF01C0" w:rsidRDefault="00CF01C0" w:rsidP="00CF01C0">
      <w:pPr>
        <w:pStyle w:val="Code"/>
      </w:pPr>
      <w:r>
        <w:rPr>
          <w:color w:val="000000"/>
        </w:rPr>
        <w:t xml:space="preserve">                            </w:t>
      </w:r>
      <w:r>
        <w:t>// we expect an “OK” from the API, not JSON, so it’s OK if we don’t do anything here</w:t>
      </w:r>
    </w:p>
    <w:p w14:paraId="7BC8730A" w14:textId="77777777" w:rsidR="00CF01C0" w:rsidRDefault="00CF01C0" w:rsidP="00CF01C0">
      <w:pPr>
        <w:pStyle w:val="Code"/>
      </w:pPr>
      <w:r>
        <w:rPr>
          <w:color w:val="000000"/>
        </w:rPr>
        <w:t xml:space="preserve">                            </w:t>
      </w:r>
      <w:r>
        <w:t>// print("json error: \(error)")</w:t>
      </w:r>
    </w:p>
    <w:p w14:paraId="53F24FD3" w14:textId="77777777" w:rsidR="00CF01C0" w:rsidRDefault="00CF01C0" w:rsidP="00CF01C0">
      <w:pPr>
        <w:pStyle w:val="Code"/>
        <w:rPr>
          <w:color w:val="000000"/>
        </w:rPr>
      </w:pPr>
      <w:r>
        <w:rPr>
          <w:color w:val="000000"/>
        </w:rPr>
        <w:t xml:space="preserve">                        }</w:t>
      </w:r>
    </w:p>
    <w:p w14:paraId="11ED41F9" w14:textId="77777777" w:rsidR="00CF01C0" w:rsidRDefault="00CF01C0" w:rsidP="00CF01C0">
      <w:pPr>
        <w:pStyle w:val="Code"/>
        <w:rPr>
          <w:color w:val="000000"/>
        </w:rPr>
      </w:pPr>
      <w:r>
        <w:rPr>
          <w:color w:val="000000"/>
        </w:rPr>
        <w:t xml:space="preserve">                    }</w:t>
      </w:r>
    </w:p>
    <w:p w14:paraId="5608ABA6" w14:textId="77777777" w:rsidR="00CF01C0" w:rsidRDefault="00CF01C0" w:rsidP="00CF01C0">
      <w:pPr>
        <w:pStyle w:val="Code"/>
        <w:rPr>
          <w:color w:val="000000"/>
        </w:rPr>
      </w:pPr>
      <w:r>
        <w:rPr>
          <w:color w:val="000000"/>
        </w:rPr>
        <w:t xml:space="preserve">                    logger.</w:t>
      </w:r>
      <w:r>
        <w:rPr>
          <w:color w:val="2B839F"/>
        </w:rPr>
        <w:t>logEvent</w:t>
      </w:r>
      <w:r>
        <w:rPr>
          <w:color w:val="000000"/>
        </w:rPr>
        <w:t>(</w:t>
      </w:r>
      <w:r>
        <w:rPr>
          <w:color w:val="A31515"/>
        </w:rPr>
        <w:t>"RESPONSE RAW: "</w:t>
      </w:r>
      <w:r>
        <w:rPr>
          <w:color w:val="000000"/>
        </w:rPr>
        <w:t xml:space="preserve"> + (rData.</w:t>
      </w:r>
      <w:r>
        <w:rPr>
          <w:color w:val="2B839F"/>
        </w:rPr>
        <w:t>isEmpty</w:t>
      </w:r>
      <w:r>
        <w:rPr>
          <w:color w:val="000000"/>
        </w:rPr>
        <w:t xml:space="preserve"> ? </w:t>
      </w:r>
      <w:r>
        <w:rPr>
          <w:color w:val="A31515"/>
        </w:rPr>
        <w:t>"No Data"</w:t>
      </w:r>
      <w:r>
        <w:rPr>
          <w:color w:val="000000"/>
        </w:rPr>
        <w:t xml:space="preserve"> : rData) )</w:t>
      </w:r>
    </w:p>
    <w:p w14:paraId="25ADD001" w14:textId="77777777" w:rsidR="00CF01C0" w:rsidRDefault="00CF01C0" w:rsidP="00CF01C0">
      <w:pPr>
        <w:pStyle w:val="Code"/>
        <w:rPr>
          <w:color w:val="000000"/>
        </w:rPr>
      </w:pPr>
      <w:r>
        <w:rPr>
          <w:color w:val="000000"/>
        </w:rPr>
        <w:t xml:space="preserve">                    </w:t>
      </w:r>
      <w:r>
        <w:rPr>
          <w:color w:val="2B839F"/>
        </w:rPr>
        <w:t>print</w:t>
      </w:r>
      <w:r>
        <w:rPr>
          <w:color w:val="000000"/>
        </w:rPr>
        <w:t>(</w:t>
      </w:r>
      <w:r>
        <w:rPr>
          <w:color w:val="A31515"/>
        </w:rPr>
        <w:t xml:space="preserve">"RESPONSE RAW: </w:t>
      </w:r>
      <w:r>
        <w:rPr>
          <w:color w:val="000000"/>
        </w:rPr>
        <w:t>\</w:t>
      </w:r>
      <w:r>
        <w:rPr>
          <w:color w:val="A31515"/>
        </w:rPr>
        <w:t>(</w:t>
      </w:r>
      <w:r>
        <w:rPr>
          <w:color w:val="000000"/>
        </w:rPr>
        <w:t>rData</w:t>
      </w:r>
      <w:r>
        <w:rPr>
          <w:color w:val="A31515"/>
        </w:rPr>
        <w:t>)"</w:t>
      </w:r>
      <w:r>
        <w:rPr>
          <w:color w:val="000000"/>
        </w:rPr>
        <w:t>)</w:t>
      </w:r>
    </w:p>
    <w:p w14:paraId="181181E5" w14:textId="77777777" w:rsidR="00CF01C0" w:rsidRDefault="00CF01C0" w:rsidP="00CF01C0">
      <w:pPr>
        <w:pStyle w:val="Code"/>
        <w:rPr>
          <w:color w:val="000000"/>
        </w:rPr>
      </w:pPr>
      <w:r>
        <w:rPr>
          <w:color w:val="000000"/>
        </w:rPr>
        <w:t xml:space="preserve">                }</w:t>
      </w:r>
    </w:p>
    <w:p w14:paraId="72B0E543" w14:textId="77777777" w:rsidR="00CF01C0" w:rsidRDefault="00CF01C0" w:rsidP="00CF01C0">
      <w:pPr>
        <w:pStyle w:val="Code"/>
        <w:rPr>
          <w:color w:val="000000"/>
        </w:rPr>
      </w:pPr>
      <w:r>
        <w:rPr>
          <w:color w:val="000000"/>
        </w:rPr>
        <w:t xml:space="preserve">                </w:t>
      </w:r>
      <w:r>
        <w:rPr>
          <w:color w:val="0000FF"/>
        </w:rPr>
        <w:t>else</w:t>
      </w:r>
      <w:r>
        <w:rPr>
          <w:color w:val="000000"/>
        </w:rPr>
        <w:t xml:space="preserve"> {</w:t>
      </w:r>
    </w:p>
    <w:p w14:paraId="07582897" w14:textId="77777777" w:rsidR="00CF01C0" w:rsidRDefault="00CF01C0" w:rsidP="00CF01C0">
      <w:pPr>
        <w:pStyle w:val="Code"/>
        <w:rPr>
          <w:color w:val="000000"/>
        </w:rPr>
      </w:pPr>
      <w:r>
        <w:rPr>
          <w:color w:val="000000"/>
        </w:rPr>
        <w:t xml:space="preserve">                    error = </w:t>
      </w:r>
      <w:r>
        <w:rPr>
          <w:color w:val="2B839F"/>
        </w:rPr>
        <w:t>NSError</w:t>
      </w:r>
      <w:r>
        <w:rPr>
          <w:color w:val="000000"/>
        </w:rPr>
        <w:t xml:space="preserve">(domain: </w:t>
      </w:r>
      <w:r>
        <w:rPr>
          <w:color w:val="A31515"/>
        </w:rPr>
        <w:t>"response"</w:t>
      </w:r>
      <w:r>
        <w:rPr>
          <w:color w:val="000000"/>
        </w:rPr>
        <w:t>, code: -1, userInfo: [</w:t>
      </w:r>
      <w:r>
        <w:rPr>
          <w:color w:val="A31515"/>
        </w:rPr>
        <w:t>"reason"</w:t>
      </w:r>
      <w:r>
        <w:rPr>
          <w:color w:val="000000"/>
        </w:rPr>
        <w:t>:</w:t>
      </w:r>
      <w:r>
        <w:rPr>
          <w:color w:val="A31515"/>
        </w:rPr>
        <w:t>"blank response"</w:t>
      </w:r>
      <w:r>
        <w:rPr>
          <w:color w:val="000000"/>
        </w:rPr>
        <w:t>])</w:t>
      </w:r>
    </w:p>
    <w:p w14:paraId="5C19D609" w14:textId="77777777" w:rsidR="00CF01C0" w:rsidRDefault="00CF01C0" w:rsidP="00CF01C0">
      <w:pPr>
        <w:pStyle w:val="Code"/>
        <w:rPr>
          <w:color w:val="000000"/>
        </w:rPr>
      </w:pPr>
      <w:r>
        <w:rPr>
          <w:color w:val="000000"/>
        </w:rPr>
        <w:t xml:space="preserve">                }</w:t>
      </w:r>
    </w:p>
    <w:p w14:paraId="6635056A" w14:textId="77777777" w:rsidR="00CF01C0" w:rsidRDefault="00CF01C0" w:rsidP="00CF01C0">
      <w:pPr>
        <w:pStyle w:val="Code"/>
        <w:rPr>
          <w:color w:val="000000"/>
        </w:rPr>
      </w:pPr>
      <w:r>
        <w:rPr>
          <w:color w:val="000000"/>
        </w:rPr>
        <w:t xml:space="preserve">                callback(responseJson: jsonResult, responseError: error)</w:t>
      </w:r>
    </w:p>
    <w:p w14:paraId="1B1D8DCD" w14:textId="77777777" w:rsidR="00CF01C0" w:rsidRDefault="00CF01C0" w:rsidP="00CF01C0">
      <w:pPr>
        <w:pStyle w:val="Code"/>
        <w:rPr>
          <w:color w:val="000000"/>
        </w:rPr>
      </w:pPr>
      <w:r>
        <w:rPr>
          <w:color w:val="000000"/>
        </w:rPr>
        <w:t xml:space="preserve">            }</w:t>
      </w:r>
    </w:p>
    <w:p w14:paraId="57D5A03A" w14:textId="77777777" w:rsidR="00CF01C0" w:rsidRDefault="00CF01C0" w:rsidP="00CF01C0">
      <w:pPr>
        <w:pStyle w:val="Code"/>
        <w:rPr>
          <w:color w:val="000000"/>
        </w:rPr>
      </w:pPr>
      <w:r>
        <w:rPr>
          <w:color w:val="000000"/>
        </w:rPr>
        <w:t xml:space="preserve">            task.</w:t>
      </w:r>
      <w:r>
        <w:rPr>
          <w:color w:val="2B839F"/>
        </w:rPr>
        <w:t>resume</w:t>
      </w:r>
      <w:r>
        <w:rPr>
          <w:color w:val="000000"/>
        </w:rPr>
        <w:t>()</w:t>
      </w:r>
    </w:p>
    <w:p w14:paraId="3970B819" w14:textId="77777777" w:rsidR="00CF01C0" w:rsidRDefault="00CF01C0" w:rsidP="00CF01C0">
      <w:pPr>
        <w:pStyle w:val="Code"/>
        <w:rPr>
          <w:color w:val="000000"/>
        </w:rPr>
      </w:pPr>
      <w:r>
        <w:rPr>
          <w:color w:val="000000"/>
        </w:rPr>
        <w:t xml:space="preserve">    }</w:t>
      </w:r>
    </w:p>
    <w:p w14:paraId="3453678E" w14:textId="77777777" w:rsidR="00CF01C0" w:rsidRDefault="00CF01C0" w:rsidP="00CF01C0">
      <w:pPr>
        <w:pStyle w:val="Code"/>
        <w:rPr>
          <w:color w:val="000000"/>
        </w:rPr>
      </w:pPr>
      <w:r>
        <w:rPr>
          <w:color w:val="000000"/>
        </w:rPr>
        <w:t xml:space="preserve">    </w:t>
      </w:r>
    </w:p>
    <w:p w14:paraId="7EB88F92" w14:textId="77777777" w:rsidR="00CF01C0" w:rsidRDefault="00CF01C0" w:rsidP="00CF01C0">
      <w:pPr>
        <w:pStyle w:val="Code"/>
        <w:rPr>
          <w:color w:val="000000"/>
        </w:rPr>
      </w:pPr>
      <w:r>
        <w:rPr>
          <w:color w:val="000000"/>
        </w:rPr>
        <w:t xml:space="preserve">    </w:t>
      </w:r>
      <w:r>
        <w:rPr>
          <w:color w:val="0000FF"/>
        </w:rPr>
        <w:t>func</w:t>
      </w:r>
      <w:r>
        <w:rPr>
          <w:color w:val="000000"/>
        </w:rPr>
        <w:t xml:space="preserve"> asURLString (inputData: [</w:t>
      </w:r>
      <w:r>
        <w:rPr>
          <w:color w:val="2B839F"/>
        </w:rPr>
        <w:t>String</w:t>
      </w:r>
      <w:r>
        <w:rPr>
          <w:color w:val="000000"/>
        </w:rPr>
        <w:t>:</w:t>
      </w:r>
      <w:r>
        <w:rPr>
          <w:color w:val="2B839F"/>
        </w:rPr>
        <w:t>String</w:t>
      </w:r>
      <w:r>
        <w:rPr>
          <w:color w:val="000000"/>
        </w:rPr>
        <w:t xml:space="preserve">]!=[:]) -&gt; </w:t>
      </w:r>
      <w:r>
        <w:rPr>
          <w:color w:val="2B839F"/>
        </w:rPr>
        <w:t>String</w:t>
      </w:r>
      <w:r>
        <w:rPr>
          <w:color w:val="000000"/>
        </w:rPr>
        <w:t xml:space="preserve"> {</w:t>
      </w:r>
    </w:p>
    <w:p w14:paraId="0968BDD7" w14:textId="77777777" w:rsidR="00CF01C0" w:rsidRDefault="00CF01C0" w:rsidP="00CF01C0">
      <w:pPr>
        <w:pStyle w:val="Code"/>
        <w:rPr>
          <w:color w:val="000000"/>
        </w:rPr>
      </w:pPr>
      <w:r>
        <w:rPr>
          <w:color w:val="000000"/>
        </w:rPr>
        <w:t xml:space="preserve">        </w:t>
      </w:r>
      <w:r>
        <w:rPr>
          <w:color w:val="0000FF"/>
        </w:rPr>
        <w:t>var</w:t>
      </w:r>
      <w:r>
        <w:rPr>
          <w:color w:val="000000"/>
        </w:rPr>
        <w:t xml:space="preserve"> params: [</w:t>
      </w:r>
      <w:r>
        <w:rPr>
          <w:color w:val="2B839F"/>
        </w:rPr>
        <w:t>String</w:t>
      </w:r>
      <w:r>
        <w:rPr>
          <w:color w:val="000000"/>
        </w:rPr>
        <w:t>] = []</w:t>
      </w:r>
    </w:p>
    <w:p w14:paraId="1247A6DE" w14:textId="77777777" w:rsidR="00CF01C0" w:rsidRDefault="00CF01C0" w:rsidP="00CF01C0">
      <w:pPr>
        <w:pStyle w:val="Code"/>
        <w:rPr>
          <w:color w:val="000000"/>
        </w:rPr>
      </w:pPr>
      <w:r>
        <w:rPr>
          <w:color w:val="000000"/>
        </w:rPr>
        <w:t xml:space="preserve">        </w:t>
      </w:r>
      <w:r>
        <w:rPr>
          <w:color w:val="0000FF"/>
        </w:rPr>
        <w:t>for</w:t>
      </w:r>
      <w:r>
        <w:rPr>
          <w:color w:val="000000"/>
        </w:rPr>
        <w:t xml:space="preserve"> (key, value) </w:t>
      </w:r>
      <w:r>
        <w:rPr>
          <w:color w:val="0000FF"/>
        </w:rPr>
        <w:t>in</w:t>
      </w:r>
      <w:r>
        <w:rPr>
          <w:color w:val="000000"/>
        </w:rPr>
        <w:t xml:space="preserve"> inputData {</w:t>
      </w:r>
    </w:p>
    <w:p w14:paraId="61D94A3E" w14:textId="77777777" w:rsidR="00CF01C0" w:rsidRDefault="00CF01C0" w:rsidP="00CF01C0">
      <w:pPr>
        <w:pStyle w:val="Code"/>
        <w:rPr>
          <w:color w:val="000000"/>
        </w:rPr>
      </w:pPr>
      <w:r>
        <w:rPr>
          <w:color w:val="000000"/>
        </w:rPr>
        <w:t xml:space="preserve">            params.</w:t>
      </w:r>
      <w:r>
        <w:rPr>
          <w:color w:val="2B839F"/>
        </w:rPr>
        <w:t>append</w:t>
      </w:r>
      <w:r>
        <w:rPr>
          <w:color w:val="000000"/>
        </w:rPr>
        <w:t>( [ key.</w:t>
      </w:r>
      <w:r>
        <w:rPr>
          <w:color w:val="2B839F"/>
        </w:rPr>
        <w:t>escapeUrl</w:t>
      </w:r>
      <w:r>
        <w:rPr>
          <w:color w:val="000000"/>
        </w:rPr>
        <w:t>(), value.</w:t>
      </w:r>
      <w:r>
        <w:rPr>
          <w:color w:val="2B839F"/>
        </w:rPr>
        <w:t>escapeUrl</w:t>
      </w:r>
      <w:r>
        <w:rPr>
          <w:color w:val="000000"/>
        </w:rPr>
        <w:t>()].</w:t>
      </w:r>
      <w:r>
        <w:rPr>
          <w:color w:val="2B839F"/>
        </w:rPr>
        <w:t>joinWithSeparator</w:t>
      </w:r>
      <w:r>
        <w:rPr>
          <w:color w:val="000000"/>
        </w:rPr>
        <w:t>(</w:t>
      </w:r>
      <w:r>
        <w:rPr>
          <w:color w:val="A31515"/>
        </w:rPr>
        <w:t>"="</w:t>
      </w:r>
      <w:r>
        <w:rPr>
          <w:color w:val="000000"/>
        </w:rPr>
        <w:t xml:space="preserve"> ))</w:t>
      </w:r>
    </w:p>
    <w:p w14:paraId="6802242F" w14:textId="77777777" w:rsidR="00CF01C0" w:rsidRDefault="00CF01C0" w:rsidP="00CF01C0">
      <w:pPr>
        <w:pStyle w:val="Code"/>
        <w:rPr>
          <w:color w:val="000000"/>
        </w:rPr>
      </w:pPr>
      <w:r>
        <w:rPr>
          <w:color w:val="000000"/>
        </w:rPr>
        <w:t xml:space="preserve">        }</w:t>
      </w:r>
    </w:p>
    <w:p w14:paraId="3532FBFC" w14:textId="77777777" w:rsidR="00CF01C0" w:rsidRDefault="00CF01C0" w:rsidP="00CF01C0">
      <w:pPr>
        <w:pStyle w:val="Code"/>
        <w:rPr>
          <w:color w:val="000000"/>
        </w:rPr>
      </w:pPr>
      <w:r>
        <w:rPr>
          <w:color w:val="000000"/>
        </w:rPr>
        <w:t xml:space="preserve">        params = params.</w:t>
      </w:r>
      <w:r>
        <w:rPr>
          <w:color w:val="2B839F"/>
        </w:rPr>
        <w:t>sort</w:t>
      </w:r>
      <w:r>
        <w:rPr>
          <w:color w:val="000000"/>
        </w:rPr>
        <w:t>{ $0 &lt; $1 }</w:t>
      </w:r>
    </w:p>
    <w:p w14:paraId="7FF9D560" w14:textId="77777777" w:rsidR="00CF01C0" w:rsidRDefault="00CF01C0" w:rsidP="00CF01C0">
      <w:pPr>
        <w:pStyle w:val="Code"/>
        <w:rPr>
          <w:color w:val="000000"/>
        </w:rPr>
      </w:pPr>
      <w:r>
        <w:rPr>
          <w:color w:val="000000"/>
        </w:rPr>
        <w:t xml:space="preserve">        </w:t>
      </w:r>
      <w:r>
        <w:rPr>
          <w:color w:val="0000FF"/>
        </w:rPr>
        <w:t>return</w:t>
      </w:r>
      <w:r>
        <w:rPr>
          <w:color w:val="000000"/>
        </w:rPr>
        <w:t xml:space="preserve"> params.</w:t>
      </w:r>
      <w:r>
        <w:rPr>
          <w:color w:val="2B839F"/>
        </w:rPr>
        <w:t>joinWithSeparator</w:t>
      </w:r>
      <w:r>
        <w:rPr>
          <w:color w:val="000000"/>
        </w:rPr>
        <w:t>(</w:t>
      </w:r>
      <w:r>
        <w:rPr>
          <w:color w:val="A31515"/>
        </w:rPr>
        <w:t>"&amp;"</w:t>
      </w:r>
      <w:r>
        <w:rPr>
          <w:color w:val="000000"/>
        </w:rPr>
        <w:t>)</w:t>
      </w:r>
    </w:p>
    <w:p w14:paraId="2E7BB41E" w14:textId="77777777" w:rsidR="00CF01C0" w:rsidRDefault="00CF01C0" w:rsidP="00CF01C0">
      <w:pPr>
        <w:pStyle w:val="Code"/>
        <w:rPr>
          <w:color w:val="000000"/>
        </w:rPr>
      </w:pPr>
      <w:r>
        <w:rPr>
          <w:color w:val="000000"/>
        </w:rPr>
        <w:t xml:space="preserve">    }</w:t>
      </w:r>
    </w:p>
    <w:p w14:paraId="5AB9C0A2" w14:textId="77777777" w:rsidR="00CF01C0" w:rsidRDefault="00CF01C0" w:rsidP="00CF01C0">
      <w:pPr>
        <w:pStyle w:val="Code"/>
        <w:rPr>
          <w:color w:val="000000"/>
        </w:rPr>
      </w:pPr>
      <w:r>
        <w:rPr>
          <w:color w:val="000000"/>
        </w:rPr>
        <w:t xml:space="preserve">    </w:t>
      </w:r>
    </w:p>
    <w:p w14:paraId="231FE99C" w14:textId="77777777" w:rsidR="00CF01C0" w:rsidRDefault="00CF01C0" w:rsidP="00CF01C0">
      <w:pPr>
        <w:pStyle w:val="Code"/>
        <w:rPr>
          <w:color w:val="000000"/>
        </w:rPr>
      </w:pPr>
      <w:r>
        <w:rPr>
          <w:color w:val="000000"/>
        </w:rPr>
        <w:t xml:space="preserve">    </w:t>
      </w:r>
    </w:p>
    <w:p w14:paraId="1A51C896" w14:textId="77777777" w:rsidR="00CF01C0" w:rsidRDefault="00CF01C0" w:rsidP="00CF01C0">
      <w:pPr>
        <w:pStyle w:val="Code"/>
        <w:rPr>
          <w:color w:val="000000"/>
        </w:rPr>
      </w:pPr>
      <w:r>
        <w:rPr>
          <w:color w:val="000000"/>
        </w:rPr>
        <w:t xml:space="preserve">    </w:t>
      </w:r>
      <w:r>
        <w:rPr>
          <w:color w:val="0000FF"/>
        </w:rPr>
        <w:t>func</w:t>
      </w:r>
      <w:r>
        <w:rPr>
          <w:color w:val="000000"/>
        </w:rPr>
        <w:t xml:space="preserve"> prettyJSON (json: </w:t>
      </w:r>
      <w:r>
        <w:rPr>
          <w:color w:val="2B839F"/>
        </w:rPr>
        <w:t>NSDictionary</w:t>
      </w:r>
      <w:r>
        <w:rPr>
          <w:color w:val="000000"/>
        </w:rPr>
        <w:t xml:space="preserve">!) -&gt; </w:t>
      </w:r>
      <w:r>
        <w:rPr>
          <w:color w:val="2B839F"/>
        </w:rPr>
        <w:t>String</w:t>
      </w:r>
      <w:r>
        <w:rPr>
          <w:color w:val="000000"/>
        </w:rPr>
        <w:t>! {</w:t>
      </w:r>
    </w:p>
    <w:p w14:paraId="4E88DDD6" w14:textId="77777777" w:rsidR="00CF01C0" w:rsidRDefault="00CF01C0" w:rsidP="00CF01C0">
      <w:pPr>
        <w:pStyle w:val="Code"/>
        <w:rPr>
          <w:color w:val="000000"/>
        </w:rPr>
      </w:pPr>
      <w:r>
        <w:rPr>
          <w:color w:val="000000"/>
        </w:rPr>
        <w:t xml:space="preserve">        </w:t>
      </w:r>
      <w:r>
        <w:rPr>
          <w:color w:val="0000FF"/>
        </w:rPr>
        <w:t>var</w:t>
      </w:r>
      <w:r>
        <w:rPr>
          <w:color w:val="000000"/>
        </w:rPr>
        <w:t xml:space="preserve"> pretty: </w:t>
      </w:r>
      <w:r>
        <w:rPr>
          <w:color w:val="2B839F"/>
        </w:rPr>
        <w:t>String</w:t>
      </w:r>
      <w:r>
        <w:rPr>
          <w:color w:val="000000"/>
        </w:rPr>
        <w:t>!</w:t>
      </w:r>
    </w:p>
    <w:p w14:paraId="73B32F2F" w14:textId="77777777" w:rsidR="00CF01C0" w:rsidRDefault="00CF01C0" w:rsidP="00CF01C0">
      <w:pPr>
        <w:pStyle w:val="Code"/>
        <w:rPr>
          <w:color w:val="000000"/>
        </w:rPr>
      </w:pPr>
      <w:r>
        <w:rPr>
          <w:color w:val="000000"/>
        </w:rPr>
        <w:t xml:space="preserve">        </w:t>
      </w:r>
      <w:r>
        <w:rPr>
          <w:color w:val="0000FF"/>
        </w:rPr>
        <w:t>if</w:t>
      </w:r>
      <w:r>
        <w:rPr>
          <w:color w:val="000000"/>
        </w:rPr>
        <w:t xml:space="preserve"> json != </w:t>
      </w:r>
      <w:r>
        <w:rPr>
          <w:color w:val="0000FF"/>
        </w:rPr>
        <w:t>nil</w:t>
      </w:r>
      <w:r>
        <w:rPr>
          <w:color w:val="000000"/>
        </w:rPr>
        <w:t xml:space="preserve"> &amp;&amp; </w:t>
      </w:r>
      <w:r>
        <w:rPr>
          <w:color w:val="2B839F"/>
        </w:rPr>
        <w:t>NSJSONSerialization</w:t>
      </w:r>
      <w:r>
        <w:rPr>
          <w:color w:val="000000"/>
        </w:rPr>
        <w:t>.</w:t>
      </w:r>
      <w:r>
        <w:rPr>
          <w:color w:val="2B839F"/>
        </w:rPr>
        <w:t>isValidJSONObject</w:t>
      </w:r>
      <w:r>
        <w:rPr>
          <w:color w:val="000000"/>
        </w:rPr>
        <w:t>(json!) {</w:t>
      </w:r>
    </w:p>
    <w:p w14:paraId="3C26131D" w14:textId="77777777" w:rsidR="00CF01C0" w:rsidRDefault="00CF01C0" w:rsidP="00CF01C0">
      <w:pPr>
        <w:pStyle w:val="Code"/>
        <w:rPr>
          <w:color w:val="000000"/>
        </w:rPr>
      </w:pPr>
      <w:r>
        <w:rPr>
          <w:color w:val="000000"/>
        </w:rPr>
        <w:t xml:space="preserve">            </w:t>
      </w:r>
      <w:r>
        <w:rPr>
          <w:color w:val="0000FF"/>
        </w:rPr>
        <w:t>if</w:t>
      </w:r>
      <w:r>
        <w:rPr>
          <w:color w:val="000000"/>
        </w:rPr>
        <w:t xml:space="preserve"> </w:t>
      </w:r>
      <w:r>
        <w:rPr>
          <w:color w:val="0000FF"/>
        </w:rPr>
        <w:t>let</w:t>
      </w:r>
      <w:r>
        <w:rPr>
          <w:color w:val="000000"/>
        </w:rPr>
        <w:t xml:space="preserve"> data = </w:t>
      </w:r>
      <w:r>
        <w:rPr>
          <w:color w:val="0000FF"/>
        </w:rPr>
        <w:t>try</w:t>
      </w:r>
      <w:r>
        <w:rPr>
          <w:color w:val="000000"/>
        </w:rPr>
        <w:t xml:space="preserve">? </w:t>
      </w:r>
      <w:r>
        <w:rPr>
          <w:color w:val="2B839F"/>
        </w:rPr>
        <w:t>NSJSONSerialization</w:t>
      </w:r>
      <w:r>
        <w:rPr>
          <w:color w:val="000000"/>
        </w:rPr>
        <w:t>.</w:t>
      </w:r>
      <w:r>
        <w:rPr>
          <w:color w:val="2B839F"/>
        </w:rPr>
        <w:t>dataWithJSONObject</w:t>
      </w:r>
      <w:r>
        <w:rPr>
          <w:color w:val="000000"/>
        </w:rPr>
        <w:t xml:space="preserve">(json!, options: </w:t>
      </w:r>
      <w:r>
        <w:rPr>
          <w:color w:val="2B839F"/>
        </w:rPr>
        <w:t>NSJSONWritingOptions</w:t>
      </w:r>
      <w:r>
        <w:rPr>
          <w:color w:val="000000"/>
        </w:rPr>
        <w:t>.PrettyPrinted) {</w:t>
      </w:r>
    </w:p>
    <w:p w14:paraId="1BB80EE3" w14:textId="77777777" w:rsidR="00CF01C0" w:rsidRDefault="00CF01C0" w:rsidP="00CF01C0">
      <w:pPr>
        <w:pStyle w:val="Code"/>
        <w:rPr>
          <w:color w:val="000000"/>
        </w:rPr>
      </w:pPr>
      <w:r>
        <w:rPr>
          <w:color w:val="000000"/>
        </w:rPr>
        <w:t xml:space="preserve">                pretty = </w:t>
      </w:r>
      <w:r>
        <w:rPr>
          <w:color w:val="2B839F"/>
        </w:rPr>
        <w:t>NSString</w:t>
      </w:r>
      <w:r>
        <w:rPr>
          <w:color w:val="000000"/>
        </w:rPr>
        <w:t xml:space="preserve">(data: data, encoding: </w:t>
      </w:r>
      <w:r>
        <w:rPr>
          <w:color w:val="2B839F"/>
        </w:rPr>
        <w:t>NSUTF8StringEncoding</w:t>
      </w:r>
      <w:r>
        <w:rPr>
          <w:color w:val="000000"/>
        </w:rPr>
        <w:t xml:space="preserve">) </w:t>
      </w:r>
      <w:r>
        <w:rPr>
          <w:color w:val="0000FF"/>
        </w:rPr>
        <w:t>as</w:t>
      </w:r>
      <w:r>
        <w:rPr>
          <w:color w:val="000000"/>
        </w:rPr>
        <w:t xml:space="preserve">? </w:t>
      </w:r>
      <w:r>
        <w:rPr>
          <w:color w:val="2B839F"/>
        </w:rPr>
        <w:t>String</w:t>
      </w:r>
    </w:p>
    <w:p w14:paraId="7F1FDBA6" w14:textId="77777777" w:rsidR="00CF01C0" w:rsidRDefault="00CF01C0" w:rsidP="00CF01C0">
      <w:pPr>
        <w:pStyle w:val="Code"/>
        <w:rPr>
          <w:color w:val="000000"/>
        </w:rPr>
      </w:pPr>
      <w:r>
        <w:rPr>
          <w:color w:val="000000"/>
        </w:rPr>
        <w:t xml:space="preserve">            }</w:t>
      </w:r>
    </w:p>
    <w:p w14:paraId="043A708F" w14:textId="77777777" w:rsidR="00CF01C0" w:rsidRDefault="00CF01C0" w:rsidP="00CF01C0">
      <w:pPr>
        <w:pStyle w:val="Code"/>
        <w:rPr>
          <w:color w:val="000000"/>
        </w:rPr>
      </w:pPr>
      <w:r>
        <w:rPr>
          <w:color w:val="000000"/>
        </w:rPr>
        <w:t xml:space="preserve">        }</w:t>
      </w:r>
    </w:p>
    <w:p w14:paraId="50FCDE29" w14:textId="77777777" w:rsidR="00CF01C0" w:rsidRDefault="00CF01C0" w:rsidP="00CF01C0">
      <w:pPr>
        <w:pStyle w:val="Code"/>
        <w:rPr>
          <w:color w:val="000000"/>
        </w:rPr>
      </w:pPr>
      <w:r>
        <w:rPr>
          <w:color w:val="000000"/>
        </w:rPr>
        <w:t xml:space="preserve">        </w:t>
      </w:r>
      <w:r>
        <w:rPr>
          <w:color w:val="0000FF"/>
        </w:rPr>
        <w:t>return</w:t>
      </w:r>
      <w:r>
        <w:rPr>
          <w:color w:val="000000"/>
        </w:rPr>
        <w:t xml:space="preserve"> pretty</w:t>
      </w:r>
    </w:p>
    <w:p w14:paraId="0FE3BE4A" w14:textId="77777777" w:rsidR="00CF01C0" w:rsidRDefault="00CF01C0" w:rsidP="00CF01C0">
      <w:pPr>
        <w:pStyle w:val="Code"/>
        <w:rPr>
          <w:color w:val="000000"/>
        </w:rPr>
      </w:pPr>
      <w:r>
        <w:rPr>
          <w:color w:val="000000"/>
        </w:rPr>
        <w:t xml:space="preserve">    }</w:t>
      </w:r>
    </w:p>
    <w:p w14:paraId="2F07C5DF" w14:textId="77777777" w:rsidR="00CF01C0" w:rsidRDefault="00CF01C0" w:rsidP="00CF01C0">
      <w:pPr>
        <w:pStyle w:val="Code"/>
        <w:rPr>
          <w:color w:val="000000"/>
        </w:rPr>
      </w:pPr>
      <w:r>
        <w:rPr>
          <w:color w:val="000000"/>
        </w:rPr>
        <w:t xml:space="preserve">    </w:t>
      </w:r>
    </w:p>
    <w:p w14:paraId="583EBD33" w14:textId="77777777" w:rsidR="00CF01C0" w:rsidRDefault="00CF01C0" w:rsidP="00CF01C0">
      <w:pPr>
        <w:pStyle w:val="Code"/>
        <w:rPr>
          <w:color w:val="000000"/>
        </w:rPr>
      </w:pPr>
      <w:r>
        <w:rPr>
          <w:color w:val="000000"/>
        </w:rPr>
        <w:t>}</w:t>
      </w:r>
    </w:p>
    <w:p w14:paraId="79ED286A" w14:textId="77777777" w:rsidR="00CF01C0" w:rsidRDefault="00CF01C0" w:rsidP="00CF01C0">
      <w:pPr>
        <w:pStyle w:val="Code"/>
        <w:rPr>
          <w:color w:val="000000"/>
        </w:rPr>
      </w:pPr>
    </w:p>
    <w:p w14:paraId="1A345103" w14:textId="77777777" w:rsidR="00CF01C0" w:rsidRDefault="00CF01C0" w:rsidP="00CF01C0">
      <w:pPr>
        <w:pStyle w:val="Code"/>
        <w:rPr>
          <w:color w:val="000000"/>
        </w:rPr>
      </w:pPr>
      <w:r>
        <w:rPr>
          <w:color w:val="0000FF"/>
        </w:rPr>
        <w:t>extension</w:t>
      </w:r>
      <w:r>
        <w:rPr>
          <w:color w:val="000000"/>
        </w:rPr>
        <w:t xml:space="preserve"> </w:t>
      </w:r>
      <w:r>
        <w:rPr>
          <w:color w:val="2B839F"/>
        </w:rPr>
        <w:t>String</w:t>
      </w:r>
      <w:r>
        <w:rPr>
          <w:color w:val="000000"/>
        </w:rPr>
        <w:t xml:space="preserve"> {</w:t>
      </w:r>
    </w:p>
    <w:p w14:paraId="6414A625" w14:textId="77777777" w:rsidR="00CF01C0" w:rsidRDefault="00CF01C0" w:rsidP="00CF01C0">
      <w:pPr>
        <w:pStyle w:val="Code"/>
        <w:rPr>
          <w:color w:val="000000"/>
        </w:rPr>
      </w:pPr>
      <w:r>
        <w:rPr>
          <w:color w:val="000000"/>
        </w:rPr>
        <w:t xml:space="preserve">    </w:t>
      </w:r>
      <w:r>
        <w:rPr>
          <w:color w:val="0000FF"/>
        </w:rPr>
        <w:t>func</w:t>
      </w:r>
      <w:r>
        <w:rPr>
          <w:color w:val="000000"/>
        </w:rPr>
        <w:t xml:space="preserve"> escapeUrl() -&gt; </w:t>
      </w:r>
      <w:r>
        <w:rPr>
          <w:color w:val="2B839F"/>
        </w:rPr>
        <w:t>String</w:t>
      </w:r>
      <w:r>
        <w:rPr>
          <w:color w:val="000000"/>
        </w:rPr>
        <w:t xml:space="preserve"> {</w:t>
      </w:r>
    </w:p>
    <w:p w14:paraId="0736D347" w14:textId="77777777" w:rsidR="00CF01C0" w:rsidRDefault="00CF01C0" w:rsidP="00CF01C0">
      <w:pPr>
        <w:pStyle w:val="Code"/>
        <w:rPr>
          <w:color w:val="000000"/>
        </w:rPr>
      </w:pPr>
      <w:r>
        <w:rPr>
          <w:color w:val="000000"/>
        </w:rPr>
        <w:t xml:space="preserve">        </w:t>
      </w:r>
      <w:r>
        <w:rPr>
          <w:color w:val="0000FF"/>
        </w:rPr>
        <w:t>let</w:t>
      </w:r>
      <w:r>
        <w:rPr>
          <w:color w:val="000000"/>
        </w:rPr>
        <w:t xml:space="preserve"> source: </w:t>
      </w:r>
      <w:r>
        <w:rPr>
          <w:color w:val="2B839F"/>
        </w:rPr>
        <w:t>NSString</w:t>
      </w:r>
      <w:r>
        <w:rPr>
          <w:color w:val="000000"/>
        </w:rPr>
        <w:t xml:space="preserve"> = </w:t>
      </w:r>
      <w:r>
        <w:rPr>
          <w:color w:val="2B839F"/>
        </w:rPr>
        <w:t>NSString</w:t>
      </w:r>
      <w:r>
        <w:rPr>
          <w:color w:val="000000"/>
        </w:rPr>
        <w:t xml:space="preserve">(string: </w:t>
      </w:r>
      <w:r>
        <w:rPr>
          <w:color w:val="0000FF"/>
        </w:rPr>
        <w:t>self</w:t>
      </w:r>
      <w:r>
        <w:rPr>
          <w:color w:val="000000"/>
        </w:rPr>
        <w:t>)</w:t>
      </w:r>
    </w:p>
    <w:p w14:paraId="5D540B9B" w14:textId="77777777" w:rsidR="00CF01C0" w:rsidRDefault="00CF01C0" w:rsidP="00CF01C0">
      <w:pPr>
        <w:pStyle w:val="Code"/>
        <w:rPr>
          <w:color w:val="000000"/>
        </w:rPr>
      </w:pPr>
      <w:r>
        <w:rPr>
          <w:color w:val="000000"/>
        </w:rPr>
        <w:lastRenderedPageBreak/>
        <w:t xml:space="preserve">        </w:t>
      </w:r>
      <w:r>
        <w:rPr>
          <w:color w:val="0000FF"/>
        </w:rPr>
        <w:t>let</w:t>
      </w:r>
      <w:r>
        <w:rPr>
          <w:color w:val="000000"/>
        </w:rPr>
        <w:t xml:space="preserve"> chars = </w:t>
      </w:r>
      <w:r>
        <w:rPr>
          <w:color w:val="A31515"/>
        </w:rPr>
        <w:t>"abcdefghijklmnopqrstuvwxyz"</w:t>
      </w:r>
    </w:p>
    <w:p w14:paraId="7C4E17B7" w14:textId="77777777" w:rsidR="00CF01C0" w:rsidRDefault="00CF01C0" w:rsidP="00CF01C0">
      <w:pPr>
        <w:pStyle w:val="Code"/>
        <w:rPr>
          <w:color w:val="000000"/>
        </w:rPr>
      </w:pPr>
      <w:r>
        <w:rPr>
          <w:color w:val="000000"/>
        </w:rPr>
        <w:t xml:space="preserve">        </w:t>
      </w:r>
      <w:r>
        <w:rPr>
          <w:color w:val="0000FF"/>
        </w:rPr>
        <w:t>let</w:t>
      </w:r>
      <w:r>
        <w:rPr>
          <w:color w:val="000000"/>
        </w:rPr>
        <w:t xml:space="preserve"> okChars = chars + chars.</w:t>
      </w:r>
      <w:r>
        <w:rPr>
          <w:color w:val="2B839F"/>
        </w:rPr>
        <w:t>uppercaseString</w:t>
      </w:r>
      <w:r>
        <w:rPr>
          <w:color w:val="000000"/>
        </w:rPr>
        <w:t xml:space="preserve"> + </w:t>
      </w:r>
      <w:r>
        <w:rPr>
          <w:color w:val="A31515"/>
        </w:rPr>
        <w:t>"0123456789.~_-"</w:t>
      </w:r>
    </w:p>
    <w:p w14:paraId="5AF0C296" w14:textId="77777777" w:rsidR="00CF01C0" w:rsidRDefault="00CF01C0" w:rsidP="00CF01C0">
      <w:pPr>
        <w:pStyle w:val="Code"/>
        <w:rPr>
          <w:color w:val="000000"/>
        </w:rPr>
      </w:pPr>
      <w:r>
        <w:rPr>
          <w:color w:val="000000"/>
        </w:rPr>
        <w:t xml:space="preserve">        </w:t>
      </w:r>
      <w:r>
        <w:rPr>
          <w:color w:val="0000FF"/>
        </w:rPr>
        <w:t>let</w:t>
      </w:r>
      <w:r>
        <w:rPr>
          <w:color w:val="000000"/>
        </w:rPr>
        <w:t xml:space="preserve"> customAllowedSet = </w:t>
      </w:r>
      <w:r>
        <w:rPr>
          <w:color w:val="2B839F"/>
        </w:rPr>
        <w:t>NSCharacterSet</w:t>
      </w:r>
      <w:r>
        <w:rPr>
          <w:color w:val="000000"/>
        </w:rPr>
        <w:t>(charactersInString: okChars)</w:t>
      </w:r>
    </w:p>
    <w:p w14:paraId="6165DF1D" w14:textId="77777777" w:rsidR="00CF01C0" w:rsidRDefault="00CF01C0" w:rsidP="00CF01C0">
      <w:pPr>
        <w:pStyle w:val="Code"/>
        <w:rPr>
          <w:color w:val="000000"/>
        </w:rPr>
      </w:pPr>
      <w:r>
        <w:rPr>
          <w:color w:val="000000"/>
        </w:rPr>
        <w:t xml:space="preserve">        </w:t>
      </w:r>
      <w:r>
        <w:rPr>
          <w:color w:val="0000FF"/>
        </w:rPr>
        <w:t>return</w:t>
      </w:r>
      <w:r>
        <w:rPr>
          <w:color w:val="000000"/>
        </w:rPr>
        <w:t xml:space="preserve"> source.</w:t>
      </w:r>
      <w:r>
        <w:rPr>
          <w:color w:val="2B839F"/>
        </w:rPr>
        <w:t>stringByAddingPercentEncodingWithAllowedCharacters</w:t>
      </w:r>
      <w:r>
        <w:rPr>
          <w:color w:val="000000"/>
        </w:rPr>
        <w:t>(customAllowedSet)!</w:t>
      </w:r>
    </w:p>
    <w:p w14:paraId="1C2D4796" w14:textId="77777777" w:rsidR="00CF01C0" w:rsidRDefault="00CF01C0" w:rsidP="00CF01C0">
      <w:pPr>
        <w:pStyle w:val="Code"/>
        <w:rPr>
          <w:color w:val="000000"/>
        </w:rPr>
      </w:pPr>
      <w:r>
        <w:rPr>
          <w:color w:val="000000"/>
        </w:rPr>
        <w:t xml:space="preserve">    }</w:t>
      </w:r>
    </w:p>
    <w:p w14:paraId="101FF620" w14:textId="77777777" w:rsidR="00CF01C0" w:rsidRDefault="00CF01C0" w:rsidP="00CF01C0">
      <w:pPr>
        <w:pStyle w:val="Code"/>
        <w:rPr>
          <w:color w:val="000000"/>
        </w:rPr>
      </w:pPr>
      <w:r>
        <w:rPr>
          <w:color w:val="000000"/>
        </w:rPr>
        <w:t>}</w:t>
      </w:r>
    </w:p>
    <w:p w14:paraId="3531D8AE" w14:textId="77777777" w:rsidR="00CF01C0" w:rsidRDefault="00CF01C0" w:rsidP="00CF01C0">
      <w:pPr>
        <w:pStyle w:val="Code"/>
        <w:rPr>
          <w:color w:val="000000"/>
        </w:rPr>
      </w:pPr>
    </w:p>
    <w:p w14:paraId="545267BF" w14:textId="77777777" w:rsidR="00CF01C0" w:rsidRDefault="00CF01C0" w:rsidP="00CF01C0">
      <w:pPr>
        <w:pStyle w:val="Code"/>
        <w:rPr>
          <w:color w:val="000000"/>
        </w:rPr>
      </w:pPr>
      <w:r>
        <w:rPr>
          <w:color w:val="0000FF"/>
        </w:rPr>
        <w:t>enum</w:t>
      </w:r>
      <w:r>
        <w:rPr>
          <w:color w:val="000000"/>
        </w:rPr>
        <w:t xml:space="preserve"> APIService {</w:t>
      </w:r>
    </w:p>
    <w:p w14:paraId="7862F0BC" w14:textId="77777777" w:rsidR="00CF01C0" w:rsidRDefault="00CF01C0" w:rsidP="00CF01C0">
      <w:pPr>
        <w:pStyle w:val="Code"/>
        <w:rPr>
          <w:color w:val="000000"/>
        </w:rPr>
      </w:pPr>
      <w:r>
        <w:rPr>
          <w:color w:val="000000"/>
        </w:rPr>
        <w:t xml:space="preserve">    </w:t>
      </w:r>
      <w:r>
        <w:rPr>
          <w:color w:val="0000FF"/>
        </w:rPr>
        <w:t>case</w:t>
      </w:r>
      <w:r>
        <w:rPr>
          <w:color w:val="000000"/>
        </w:rPr>
        <w:t xml:space="preserve"> BLINK</w:t>
      </w:r>
    </w:p>
    <w:p w14:paraId="06BA6126" w14:textId="77777777" w:rsidR="00CF01C0" w:rsidRDefault="00CF01C0" w:rsidP="00CF01C0">
      <w:pPr>
        <w:pStyle w:val="Code"/>
        <w:rPr>
          <w:color w:val="000000"/>
        </w:rPr>
      </w:pPr>
      <w:r>
        <w:rPr>
          <w:color w:val="000000"/>
        </w:rPr>
        <w:t xml:space="preserve">    </w:t>
      </w:r>
      <w:r>
        <w:rPr>
          <w:color w:val="0000FF"/>
        </w:rPr>
        <w:t>func</w:t>
      </w:r>
      <w:r>
        <w:rPr>
          <w:color w:val="000000"/>
        </w:rPr>
        <w:t xml:space="preserve"> toString() -&gt; </w:t>
      </w:r>
      <w:r>
        <w:rPr>
          <w:color w:val="2B839F"/>
        </w:rPr>
        <w:t>String</w:t>
      </w:r>
      <w:r>
        <w:rPr>
          <w:color w:val="000000"/>
        </w:rPr>
        <w:t xml:space="preserve"> {</w:t>
      </w:r>
    </w:p>
    <w:p w14:paraId="372DA43B" w14:textId="77777777" w:rsidR="00CF01C0" w:rsidRDefault="00CF01C0" w:rsidP="00CF01C0">
      <w:pPr>
        <w:pStyle w:val="Code"/>
        <w:rPr>
          <w:color w:val="000000"/>
        </w:rPr>
      </w:pPr>
      <w:r>
        <w:rPr>
          <w:color w:val="000000"/>
        </w:rPr>
        <w:t xml:space="preserve">        </w:t>
      </w:r>
      <w:r>
        <w:rPr>
          <w:color w:val="0000FF"/>
        </w:rPr>
        <w:t>var</w:t>
      </w:r>
      <w:r>
        <w:rPr>
          <w:color w:val="000000"/>
        </w:rPr>
        <w:t xml:space="preserve"> service: </w:t>
      </w:r>
      <w:r>
        <w:rPr>
          <w:color w:val="2B839F"/>
        </w:rPr>
        <w:t>String</w:t>
      </w:r>
      <w:r>
        <w:rPr>
          <w:color w:val="000000"/>
        </w:rPr>
        <w:t>!</w:t>
      </w:r>
    </w:p>
    <w:p w14:paraId="6D023277" w14:textId="77777777" w:rsidR="00CF01C0" w:rsidRDefault="00CF01C0" w:rsidP="00CF01C0">
      <w:pPr>
        <w:pStyle w:val="Code"/>
        <w:rPr>
          <w:color w:val="000000"/>
        </w:rPr>
      </w:pPr>
      <w:r>
        <w:rPr>
          <w:color w:val="000000"/>
        </w:rPr>
        <w:t xml:space="preserve">        </w:t>
      </w:r>
      <w:r>
        <w:rPr>
          <w:color w:val="0000FF"/>
        </w:rPr>
        <w:t>switch</w:t>
      </w:r>
      <w:r>
        <w:rPr>
          <w:color w:val="000000"/>
        </w:rPr>
        <w:t xml:space="preserve"> </w:t>
      </w:r>
      <w:r>
        <w:rPr>
          <w:color w:val="0000FF"/>
        </w:rPr>
        <w:t>self</w:t>
      </w:r>
      <w:r>
        <w:rPr>
          <w:color w:val="000000"/>
        </w:rPr>
        <w:t xml:space="preserve"> {</w:t>
      </w:r>
    </w:p>
    <w:p w14:paraId="0856E091" w14:textId="77777777" w:rsidR="00CF01C0" w:rsidRDefault="00CF01C0" w:rsidP="00CF01C0">
      <w:pPr>
        <w:pStyle w:val="Code"/>
        <w:rPr>
          <w:color w:val="000000"/>
        </w:rPr>
      </w:pPr>
      <w:r>
        <w:rPr>
          <w:color w:val="000000"/>
        </w:rPr>
        <w:t xml:space="preserve">        </w:t>
      </w:r>
      <w:r>
        <w:rPr>
          <w:color w:val="0000FF"/>
        </w:rPr>
        <w:t>case</w:t>
      </w:r>
      <w:r>
        <w:rPr>
          <w:color w:val="000000"/>
        </w:rPr>
        <w:t xml:space="preserve"> .BLINK:</w:t>
      </w:r>
    </w:p>
    <w:p w14:paraId="07F1CC5B" w14:textId="77777777" w:rsidR="00CF01C0" w:rsidRDefault="00CF01C0" w:rsidP="00CF01C0">
      <w:pPr>
        <w:pStyle w:val="Code"/>
        <w:rPr>
          <w:color w:val="000000"/>
        </w:rPr>
      </w:pPr>
      <w:r>
        <w:rPr>
          <w:color w:val="000000"/>
        </w:rPr>
        <w:t xml:space="preserve">            service = </w:t>
      </w:r>
      <w:r>
        <w:rPr>
          <w:color w:val="A31515"/>
        </w:rPr>
        <w:t>"blink"</w:t>
      </w:r>
    </w:p>
    <w:p w14:paraId="623982F1" w14:textId="77777777" w:rsidR="00CF01C0" w:rsidRDefault="00CF01C0" w:rsidP="00CF01C0">
      <w:pPr>
        <w:pStyle w:val="Code"/>
        <w:rPr>
          <w:color w:val="000000"/>
        </w:rPr>
      </w:pPr>
      <w:r>
        <w:rPr>
          <w:color w:val="000000"/>
        </w:rPr>
        <w:t xml:space="preserve">        }</w:t>
      </w:r>
    </w:p>
    <w:p w14:paraId="5361471E" w14:textId="77777777" w:rsidR="00CF01C0" w:rsidRDefault="00CF01C0" w:rsidP="00CF01C0">
      <w:pPr>
        <w:pStyle w:val="Code"/>
        <w:rPr>
          <w:color w:val="000000"/>
        </w:rPr>
      </w:pPr>
      <w:r>
        <w:rPr>
          <w:color w:val="000000"/>
        </w:rPr>
        <w:t xml:space="preserve">        </w:t>
      </w:r>
      <w:r>
        <w:rPr>
          <w:color w:val="0000FF"/>
        </w:rPr>
        <w:t>return</w:t>
      </w:r>
      <w:r>
        <w:rPr>
          <w:color w:val="000000"/>
        </w:rPr>
        <w:t xml:space="preserve"> service</w:t>
      </w:r>
    </w:p>
    <w:p w14:paraId="55F2357F" w14:textId="77777777" w:rsidR="00CF01C0" w:rsidRDefault="00CF01C0" w:rsidP="00CF01C0">
      <w:pPr>
        <w:pStyle w:val="Code"/>
        <w:rPr>
          <w:color w:val="000000"/>
        </w:rPr>
      </w:pPr>
      <w:r>
        <w:rPr>
          <w:color w:val="000000"/>
        </w:rPr>
        <w:t xml:space="preserve">    }</w:t>
      </w:r>
    </w:p>
    <w:p w14:paraId="47FB1CAE" w14:textId="77777777" w:rsidR="00CF01C0" w:rsidRDefault="00CF01C0" w:rsidP="00CF01C0">
      <w:pPr>
        <w:pStyle w:val="Code"/>
        <w:rPr>
          <w:color w:val="000000"/>
        </w:rPr>
      </w:pPr>
      <w:r>
        <w:rPr>
          <w:color w:val="000000"/>
        </w:rPr>
        <w:t>}</w:t>
      </w:r>
    </w:p>
    <w:p w14:paraId="07882D5C" w14:textId="77777777" w:rsidR="00CF01C0" w:rsidRDefault="00CF01C0" w:rsidP="00CF01C0">
      <w:pPr>
        <w:pStyle w:val="Code"/>
        <w:rPr>
          <w:color w:val="000000"/>
        </w:rPr>
      </w:pPr>
    </w:p>
    <w:p w14:paraId="0E40D65A" w14:textId="77777777" w:rsidR="00CF01C0" w:rsidRDefault="00CF01C0" w:rsidP="00CF01C0">
      <w:pPr>
        <w:pStyle w:val="Code"/>
        <w:rPr>
          <w:color w:val="000000"/>
        </w:rPr>
      </w:pPr>
      <w:r>
        <w:rPr>
          <w:color w:val="0000FF"/>
        </w:rPr>
        <w:t>enum</w:t>
      </w:r>
      <w:r>
        <w:rPr>
          <w:color w:val="000000"/>
        </w:rPr>
        <w:t xml:space="preserve"> APIMethod {</w:t>
      </w:r>
    </w:p>
    <w:p w14:paraId="686BE973" w14:textId="77777777" w:rsidR="00CF01C0" w:rsidRDefault="00CF01C0" w:rsidP="00CF01C0">
      <w:pPr>
        <w:pStyle w:val="Code"/>
        <w:rPr>
          <w:color w:val="000000"/>
        </w:rPr>
      </w:pPr>
      <w:r>
        <w:rPr>
          <w:color w:val="000000"/>
        </w:rPr>
        <w:t xml:space="preserve">    </w:t>
      </w:r>
      <w:r>
        <w:rPr>
          <w:color w:val="0000FF"/>
        </w:rPr>
        <w:t>case</w:t>
      </w:r>
      <w:r>
        <w:rPr>
          <w:color w:val="000000"/>
        </w:rPr>
        <w:t xml:space="preserve"> GET, POST</w:t>
      </w:r>
    </w:p>
    <w:p w14:paraId="0EE7C7CF" w14:textId="77777777" w:rsidR="00CF01C0" w:rsidRDefault="00CF01C0" w:rsidP="00CF01C0">
      <w:pPr>
        <w:pStyle w:val="Code"/>
        <w:rPr>
          <w:color w:val="000000"/>
        </w:rPr>
      </w:pPr>
      <w:r>
        <w:rPr>
          <w:color w:val="000000"/>
        </w:rPr>
        <w:t xml:space="preserve">    </w:t>
      </w:r>
      <w:r>
        <w:rPr>
          <w:color w:val="0000FF"/>
        </w:rPr>
        <w:t>func</w:t>
      </w:r>
      <w:r>
        <w:rPr>
          <w:color w:val="000000"/>
        </w:rPr>
        <w:t xml:space="preserve"> toString() -&gt; </w:t>
      </w:r>
      <w:r>
        <w:rPr>
          <w:color w:val="2B839F"/>
        </w:rPr>
        <w:t>String</w:t>
      </w:r>
      <w:r>
        <w:rPr>
          <w:color w:val="000000"/>
        </w:rPr>
        <w:t xml:space="preserve"> {</w:t>
      </w:r>
    </w:p>
    <w:p w14:paraId="6CE8FA4E" w14:textId="77777777" w:rsidR="00CF01C0" w:rsidRDefault="00CF01C0" w:rsidP="00CF01C0">
      <w:pPr>
        <w:pStyle w:val="Code"/>
        <w:rPr>
          <w:color w:val="000000"/>
        </w:rPr>
      </w:pPr>
      <w:r>
        <w:rPr>
          <w:color w:val="000000"/>
        </w:rPr>
        <w:t xml:space="preserve">        </w:t>
      </w:r>
      <w:r>
        <w:rPr>
          <w:color w:val="0000FF"/>
        </w:rPr>
        <w:t>var</w:t>
      </w:r>
      <w:r>
        <w:rPr>
          <w:color w:val="000000"/>
        </w:rPr>
        <w:t xml:space="preserve"> method: </w:t>
      </w:r>
      <w:r>
        <w:rPr>
          <w:color w:val="2B839F"/>
        </w:rPr>
        <w:t>String</w:t>
      </w:r>
      <w:r>
        <w:rPr>
          <w:color w:val="000000"/>
        </w:rPr>
        <w:t>!</w:t>
      </w:r>
    </w:p>
    <w:p w14:paraId="40D785AF" w14:textId="77777777" w:rsidR="00CF01C0" w:rsidRDefault="00CF01C0" w:rsidP="00CF01C0">
      <w:pPr>
        <w:pStyle w:val="Code"/>
        <w:rPr>
          <w:color w:val="000000"/>
        </w:rPr>
      </w:pPr>
      <w:r>
        <w:rPr>
          <w:color w:val="000000"/>
        </w:rPr>
        <w:t xml:space="preserve">        </w:t>
      </w:r>
      <w:r>
        <w:rPr>
          <w:color w:val="0000FF"/>
        </w:rPr>
        <w:t>switch</w:t>
      </w:r>
      <w:r>
        <w:rPr>
          <w:color w:val="000000"/>
        </w:rPr>
        <w:t xml:space="preserve"> </w:t>
      </w:r>
      <w:r>
        <w:rPr>
          <w:color w:val="0000FF"/>
        </w:rPr>
        <w:t>self</w:t>
      </w:r>
      <w:r>
        <w:rPr>
          <w:color w:val="000000"/>
        </w:rPr>
        <w:t xml:space="preserve"> {</w:t>
      </w:r>
    </w:p>
    <w:p w14:paraId="27307473" w14:textId="77777777" w:rsidR="00CF01C0" w:rsidRDefault="00CF01C0" w:rsidP="00CF01C0">
      <w:pPr>
        <w:pStyle w:val="Code"/>
        <w:rPr>
          <w:color w:val="000000"/>
        </w:rPr>
      </w:pPr>
      <w:r>
        <w:rPr>
          <w:color w:val="000000"/>
        </w:rPr>
        <w:t xml:space="preserve">        </w:t>
      </w:r>
      <w:r>
        <w:rPr>
          <w:color w:val="0000FF"/>
        </w:rPr>
        <w:t>case</w:t>
      </w:r>
      <w:r>
        <w:rPr>
          <w:color w:val="000000"/>
        </w:rPr>
        <w:t xml:space="preserve"> .GET:</w:t>
      </w:r>
    </w:p>
    <w:p w14:paraId="08F02C82" w14:textId="77777777" w:rsidR="00CF01C0" w:rsidRDefault="00CF01C0" w:rsidP="00CF01C0">
      <w:pPr>
        <w:pStyle w:val="Code"/>
        <w:rPr>
          <w:color w:val="000000"/>
        </w:rPr>
      </w:pPr>
      <w:r>
        <w:rPr>
          <w:color w:val="000000"/>
        </w:rPr>
        <w:t xml:space="preserve">            method = </w:t>
      </w:r>
      <w:r>
        <w:rPr>
          <w:color w:val="A31515"/>
        </w:rPr>
        <w:t>"GET"</w:t>
      </w:r>
    </w:p>
    <w:p w14:paraId="00E82AB5" w14:textId="77777777" w:rsidR="00CF01C0" w:rsidRDefault="00CF01C0" w:rsidP="00CF01C0">
      <w:pPr>
        <w:pStyle w:val="Code"/>
        <w:rPr>
          <w:color w:val="000000"/>
        </w:rPr>
      </w:pPr>
      <w:r>
        <w:rPr>
          <w:color w:val="000000"/>
        </w:rPr>
        <w:t xml:space="preserve">        </w:t>
      </w:r>
      <w:r>
        <w:rPr>
          <w:color w:val="0000FF"/>
        </w:rPr>
        <w:t>case</w:t>
      </w:r>
      <w:r>
        <w:rPr>
          <w:color w:val="000000"/>
        </w:rPr>
        <w:t xml:space="preserve"> .POST:</w:t>
      </w:r>
    </w:p>
    <w:p w14:paraId="65BB0D0F" w14:textId="77777777" w:rsidR="00CF01C0" w:rsidRDefault="00CF01C0" w:rsidP="00CF01C0">
      <w:pPr>
        <w:pStyle w:val="Code"/>
        <w:rPr>
          <w:color w:val="000000"/>
        </w:rPr>
      </w:pPr>
      <w:r>
        <w:rPr>
          <w:color w:val="000000"/>
        </w:rPr>
        <w:t xml:space="preserve">            method = </w:t>
      </w:r>
      <w:r>
        <w:rPr>
          <w:color w:val="A31515"/>
        </w:rPr>
        <w:t>"POST"</w:t>
      </w:r>
    </w:p>
    <w:p w14:paraId="53F0F834" w14:textId="77777777" w:rsidR="00CF01C0" w:rsidRDefault="00CF01C0" w:rsidP="00CF01C0">
      <w:pPr>
        <w:pStyle w:val="Code"/>
        <w:rPr>
          <w:color w:val="000000"/>
        </w:rPr>
      </w:pPr>
      <w:r>
        <w:rPr>
          <w:color w:val="000000"/>
        </w:rPr>
        <w:t xml:space="preserve">        }</w:t>
      </w:r>
    </w:p>
    <w:p w14:paraId="5E6EBC94" w14:textId="77777777" w:rsidR="00CF01C0" w:rsidRDefault="00CF01C0" w:rsidP="00CF01C0">
      <w:pPr>
        <w:pStyle w:val="Code"/>
        <w:rPr>
          <w:color w:val="000000"/>
        </w:rPr>
      </w:pPr>
      <w:r>
        <w:rPr>
          <w:color w:val="000000"/>
        </w:rPr>
        <w:t xml:space="preserve">        </w:t>
      </w:r>
      <w:r>
        <w:rPr>
          <w:color w:val="0000FF"/>
        </w:rPr>
        <w:t>return</w:t>
      </w:r>
      <w:r>
        <w:rPr>
          <w:color w:val="000000"/>
        </w:rPr>
        <w:t xml:space="preserve"> method</w:t>
      </w:r>
    </w:p>
    <w:p w14:paraId="594563DD" w14:textId="77777777" w:rsidR="00CF01C0" w:rsidRDefault="00CF01C0" w:rsidP="00CF01C0">
      <w:pPr>
        <w:pStyle w:val="Code"/>
        <w:rPr>
          <w:color w:val="000000"/>
        </w:rPr>
      </w:pPr>
      <w:r>
        <w:rPr>
          <w:color w:val="000000"/>
        </w:rPr>
        <w:t xml:space="preserve">    }</w:t>
      </w:r>
    </w:p>
    <w:p w14:paraId="5614F6EA" w14:textId="77777777" w:rsidR="00CF01C0" w:rsidRDefault="00CF01C0" w:rsidP="00CF01C0">
      <w:pPr>
        <w:pStyle w:val="Code"/>
        <w:rPr>
          <w:color w:val="000000"/>
        </w:rPr>
      </w:pPr>
      <w:r>
        <w:rPr>
          <w:color w:val="000000"/>
        </w:rPr>
        <w:t>}</w:t>
      </w:r>
    </w:p>
    <w:p w14:paraId="7D5162D8" w14:textId="6F83226F" w:rsidR="00A84EF7" w:rsidDel="00564CBC" w:rsidRDefault="004034D1" w:rsidP="004034D1">
      <w:pPr>
        <w:pStyle w:val="FigureCaption"/>
        <w:rPr>
          <w:moveFrom w:id="499" w:author="georg" w:date="2015-10-19T23:13:00Z"/>
        </w:rPr>
      </w:pPr>
      <w:moveFromRangeStart w:id="500" w:author="georg" w:date="2015-10-19T23:13:00Z" w:name="move433059725"/>
      <w:commentRangeStart w:id="501"/>
      <w:moveFrom w:id="502" w:author="georg" w:date="2015-10-19T23:13:00Z">
        <w:r w:rsidDel="00564CBC">
          <w:t>Listing 13-11. The APIClient.swift library</w:t>
        </w:r>
        <w:commentRangeEnd w:id="501"/>
        <w:r w:rsidR="003C381A" w:rsidDel="00564CBC">
          <w:rPr>
            <w:rFonts w:asciiTheme="minorHAnsi" w:hAnsiTheme="minorHAnsi"/>
            <w:i w:val="0"/>
            <w:sz w:val="22"/>
          </w:rPr>
          <w:commentReference w:id="501"/>
        </w:r>
      </w:moveFrom>
    </w:p>
    <w:moveFromRangeEnd w:id="500"/>
    <w:p w14:paraId="3649F1A1" w14:textId="77777777" w:rsidR="006457D9" w:rsidRDefault="00CF01C0" w:rsidP="000D4D6F">
      <w:pPr>
        <w:tabs>
          <w:tab w:val="left" w:pos="2775"/>
        </w:tabs>
      </w:pPr>
      <w:commentRangeStart w:id="503"/>
      <w:r>
        <w:t>You should be able now to send commands to the device</w:t>
      </w:r>
      <w:commentRangeEnd w:id="503"/>
      <w:r w:rsidR="003442A6">
        <w:commentReference w:id="503"/>
      </w:r>
      <w:r>
        <w:t xml:space="preserve">, and you will see the results in the text area as shown in </w:t>
      </w:r>
      <w:commentRangeStart w:id="504"/>
      <w:del w:id="505" w:author="Jim Markham" w:date="2015-10-19T12:24:00Z">
        <w:r w:rsidDel="00284E2E">
          <w:delText>the screenshot below:</w:delText>
        </w:r>
      </w:del>
      <w:ins w:id="506" w:author="Jim Markham" w:date="2015-10-19T12:24:00Z">
        <w:r w:rsidR="00284E2E">
          <w:t>Figure 13-4.</w:t>
        </w:r>
      </w:ins>
      <w:commentRangeEnd w:id="504"/>
      <w:ins w:id="507" w:author="Jim Markham" w:date="2015-10-19T12:51:00Z">
        <w:r w:rsidR="00D2529D">
          <w:commentReference w:id="504"/>
        </w:r>
      </w:ins>
    </w:p>
    <w:p w14:paraId="4DC77C63" w14:textId="77777777" w:rsidR="00A84EF7" w:rsidRDefault="00A84EF7" w:rsidP="000D4D6F">
      <w:pPr>
        <w:tabs>
          <w:tab w:val="left" w:pos="2775"/>
        </w:tabs>
      </w:pPr>
    </w:p>
    <w:p w14:paraId="78FBC611" w14:textId="5BA9AAB9" w:rsidR="00A84EF7" w:rsidRDefault="00564CBC" w:rsidP="000D4D6F">
      <w:pPr>
        <w:tabs>
          <w:tab w:val="left" w:pos="2775"/>
        </w:tabs>
      </w:pPr>
      <w:ins w:id="508" w:author="georg" w:date="2015-10-19T23:14:00Z">
        <w:r w:rsidRPr="00564CBC">
          <w:lastRenderedPageBreak/>
          <w:drawing>
            <wp:inline distT="0" distB="0" distL="0" distR="0" wp14:anchorId="1888F95B" wp14:editId="7E64E155">
              <wp:extent cx="3810000" cy="6964680"/>
              <wp:effectExtent l="0" t="0" r="0" b="0"/>
              <wp:docPr id="1" name="Picture 1" descr="C:\Users\georg\AppData\Local\Microsoft\Windows\INetCache\Content.Word\De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eorg\AppData\Local\Microsoft\Windows\INetCache\Content.Word\Devic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6964680"/>
                      </a:xfrm>
                      <a:prstGeom prst="rect">
                        <a:avLst/>
                      </a:prstGeom>
                      <a:noFill/>
                      <a:ln>
                        <a:noFill/>
                      </a:ln>
                    </pic:spPr>
                  </pic:pic>
                </a:graphicData>
              </a:graphic>
            </wp:inline>
          </w:drawing>
        </w:r>
      </w:ins>
      <w:del w:id="509" w:author="georg" w:date="2015-10-19T23:14:00Z">
        <w:r w:rsidR="00CF01C0" w:rsidDel="00564CBC">
          <w:rPr>
            <w:noProof/>
          </w:rPr>
          <w:drawing>
            <wp:inline distT="0" distB="0" distL="0" distR="0" wp14:anchorId="131BAA1C" wp14:editId="17075BA4">
              <wp:extent cx="4351020" cy="7957289"/>
              <wp:effectExtent l="0" t="0" r="0" b="5715"/>
              <wp:docPr id="6" name="Picture 6" descr="Macintosh HD:Users:georg:Dropbox:Apress:ProgrammingIoT:Source Code:Ch13:screenshots:De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eorg:Dropbox:Apress:ProgrammingIoT:Source Code:Ch13:screenshots:Devic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03881" cy="8053963"/>
                      </a:xfrm>
                      <a:prstGeom prst="rect">
                        <a:avLst/>
                      </a:prstGeom>
                      <a:noFill/>
                      <a:ln>
                        <a:noFill/>
                      </a:ln>
                    </pic:spPr>
                  </pic:pic>
                </a:graphicData>
              </a:graphic>
            </wp:inline>
          </w:drawing>
        </w:r>
      </w:del>
    </w:p>
    <w:p w14:paraId="6DEA6DCA" w14:textId="5D5B1CC1" w:rsidR="00A84EF7" w:rsidRDefault="00284E2E" w:rsidP="00284E2E">
      <w:pPr>
        <w:pStyle w:val="FigureCaption"/>
      </w:pPr>
      <w:commentRangeStart w:id="510"/>
      <w:commentRangeStart w:id="511"/>
      <w:ins w:id="512" w:author="Jim Markham" w:date="2015-10-19T12:24:00Z">
        <w:r>
          <w:lastRenderedPageBreak/>
          <w:t xml:space="preserve">Figure 13-4. </w:t>
        </w:r>
        <w:commentRangeEnd w:id="510"/>
        <w:r>
          <w:rPr>
            <w:rFonts w:ascii="Times New Roman" w:hAnsi="Times New Roman"/>
            <w:i w:val="0"/>
            <w:sz w:val="20"/>
          </w:rPr>
          <w:commentReference w:id="510"/>
        </w:r>
      </w:ins>
      <w:commentRangeEnd w:id="511"/>
      <w:r w:rsidR="00BE42E3">
        <w:rPr>
          <w:rFonts w:asciiTheme="minorHAnsi" w:hAnsiTheme="minorHAnsi"/>
          <w:i w:val="0"/>
          <w:sz w:val="22"/>
        </w:rPr>
        <w:commentReference w:id="511"/>
      </w:r>
      <w:ins w:id="513" w:author="georg" w:date="2015-10-19T23:13:00Z">
        <w:r w:rsidR="00564CBC">
          <w:t>The request/response view of the application</w:t>
        </w:r>
      </w:ins>
    </w:p>
    <w:p w14:paraId="5582C2B6" w14:textId="77777777" w:rsidR="0010705B" w:rsidRDefault="0010705B" w:rsidP="0010705B">
      <w:pPr>
        <w:pStyle w:val="Heading1"/>
      </w:pPr>
      <w:r>
        <w:t>Summary</w:t>
      </w:r>
    </w:p>
    <w:p w14:paraId="1474A25A" w14:textId="77777777" w:rsidR="0010705B" w:rsidRDefault="0010705B" w:rsidP="0010705B">
      <w:pPr>
        <w:tabs>
          <w:tab w:val="left" w:pos="2775"/>
        </w:tabs>
        <w:rPr>
          <w:rFonts w:ascii="HelveticaNeue-Roman" w:hAnsi="HelveticaNeue-Roman"/>
        </w:rPr>
      </w:pPr>
      <w:r w:rsidRPr="00F30108">
        <w:rPr>
          <w:rFonts w:ascii="HelveticaNeue-Roman" w:hAnsi="HelveticaNeue-Roman"/>
        </w:rPr>
        <w:t xml:space="preserve">In this chapter, you learned </w:t>
      </w:r>
      <w:r>
        <w:rPr>
          <w:rFonts w:ascii="HelveticaNeue-Roman" w:hAnsi="HelveticaNeue-Roman"/>
        </w:rPr>
        <w:t>to set up a basic script that interacts with resources on a Raspberry Pi, the service necessary to run a listener that takes remote commands, and how to write a very basic iOS application that makes a HTTP request to interact with the device via the very simple API you created.</w:t>
      </w:r>
    </w:p>
    <w:p w14:paraId="59850F31" w14:textId="77777777" w:rsidR="0010705B" w:rsidRPr="00E57AF5" w:rsidRDefault="0010705B" w:rsidP="0010705B">
      <w:pPr>
        <w:tabs>
          <w:tab w:val="left" w:pos="2775"/>
        </w:tabs>
        <w:rPr>
          <w:rFonts w:ascii="HelveticaNeueHeavyCond" w:hAnsi="HelveticaNeueHeavyCond"/>
        </w:rPr>
      </w:pPr>
    </w:p>
    <w:p w14:paraId="60A4A2FD" w14:textId="77777777" w:rsidR="00A84EF7" w:rsidRDefault="00A84EF7" w:rsidP="000D4D6F">
      <w:pPr>
        <w:tabs>
          <w:tab w:val="left" w:pos="2775"/>
        </w:tabs>
      </w:pPr>
    </w:p>
    <w:p w14:paraId="270DBC19" w14:textId="77777777" w:rsidR="00A84EF7" w:rsidRDefault="00A84EF7" w:rsidP="000D4D6F">
      <w:pPr>
        <w:tabs>
          <w:tab w:val="left" w:pos="2775"/>
        </w:tabs>
      </w:pPr>
    </w:p>
    <w:p w14:paraId="54F5CC0B" w14:textId="77777777" w:rsidR="00A84EF7" w:rsidRPr="00E57AF5" w:rsidRDefault="00A84EF7" w:rsidP="000D4D6F">
      <w:pPr>
        <w:tabs>
          <w:tab w:val="left" w:pos="2775"/>
        </w:tabs>
        <w:rPr>
          <w:rFonts w:ascii="HelveticaNeueHeavyCond" w:hAnsi="HelveticaNeueHeavyCond"/>
        </w:rPr>
      </w:pPr>
      <w:bookmarkStart w:id="514" w:name="_GoBack"/>
      <w:bookmarkEnd w:id="514"/>
    </w:p>
    <w:sectPr w:rsidR="00A84EF7" w:rsidRPr="00E57AF5" w:rsidSect="00D51B4A">
      <w:headerReference w:type="even" r:id="rId20"/>
      <w:headerReference w:type="default" r:id="rId21"/>
      <w:headerReference w:type="first" r:id="rId22"/>
      <w:pgSz w:w="10800" w:h="13320" w:code="64"/>
      <w:pgMar w:top="1620" w:right="720" w:bottom="720" w:left="720" w:header="547" w:footer="547" w:gutter="360"/>
      <w:cols w:space="720"/>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harlie Cruz" w:date="2015-10-19T12:51:00Z" w:initials="CC">
    <w:p w14:paraId="016888D9" w14:textId="77777777" w:rsidR="004E4B7B" w:rsidRPr="001C5065" w:rsidRDefault="004E4B7B" w:rsidP="001C5065">
      <w:r>
        <w:annotationRef/>
      </w:r>
      <w:r>
        <w:t xml:space="preserve">1. This chapter provides instruction on building an app that interacts with Raspberry Pi using Python and Swift.  </w:t>
      </w:r>
    </w:p>
    <w:p w14:paraId="22569C6A" w14:textId="77777777" w:rsidR="004E4B7B" w:rsidRPr="001C5065" w:rsidRDefault="004E4B7B" w:rsidP="001C5065">
      <w:r>
        <w:t>2. The code in this chapter was tested in the iOS Simulator and devices.</w:t>
      </w:r>
    </w:p>
    <w:p w14:paraId="6FBB4F18" w14:textId="77777777" w:rsidR="004E4B7B" w:rsidRPr="001C5065" w:rsidRDefault="004E4B7B" w:rsidP="001C5065">
      <w:r>
        <w:t>3. Suggestions to improve the chapter as indicated in the comments include:</w:t>
      </w:r>
    </w:p>
    <w:p w14:paraId="7FD64716" w14:textId="77777777" w:rsidR="004E4B7B" w:rsidRPr="001C5065" w:rsidRDefault="004E4B7B" w:rsidP="001C5065">
      <w:r>
        <w:t>a. Indicate what file and where in the file to insert code listings.</w:t>
      </w:r>
    </w:p>
    <w:p w14:paraId="5A7206DC" w14:textId="77777777" w:rsidR="004E4B7B" w:rsidRDefault="004E4B7B" w:rsidP="001C5065">
      <w:r>
        <w:t>b. Confirm criteria for making a code block a numbered listing to be consistent with other chapters in the book.</w:t>
      </w:r>
    </w:p>
    <w:p w14:paraId="637E071A" w14:textId="77777777" w:rsidR="004E4B7B" w:rsidRDefault="004E4B7B" w:rsidP="001C5065">
      <w:r>
        <w:t>c. Coordinate code listing caption format with other chapters.</w:t>
      </w:r>
    </w:p>
    <w:p w14:paraId="74E360D6" w14:textId="77777777" w:rsidR="004E4B7B" w:rsidRPr="001C5065" w:rsidRDefault="004E4B7B" w:rsidP="00FB7BAA">
      <w:r>
        <w:t xml:space="preserve">d. Provide additional narrative for the reader on what the example app does and expected results when running the app.  </w:t>
      </w:r>
    </w:p>
    <w:p w14:paraId="5206DD43" w14:textId="77777777" w:rsidR="004E4B7B" w:rsidRDefault="004E4B7B"/>
  </w:comment>
  <w:comment w:id="8" w:author="Jim Markham" w:date="2015-10-19T12:51:00Z" w:initials="J.Markham">
    <w:p w14:paraId="6C63465A" w14:textId="77777777" w:rsidR="004E4B7B" w:rsidRDefault="004E4B7B">
      <w:r>
        <w:annotationRef/>
      </w:r>
      <w:r>
        <w:t>Plenty of good suggestions throughout by Charlie the TR.Please review them all carefully. Also, all the headings were level 3, which made the read a bit disorganized so I made an attempt to fix the hierarchy. Please review my changes carefully as well.</w:t>
      </w:r>
    </w:p>
  </w:comment>
  <w:comment w:id="10" w:author="Charlie Cruz" w:date="2015-10-19T12:51:00Z" w:initials="CC">
    <w:p w14:paraId="378EE3EE" w14:textId="77777777" w:rsidR="004E4B7B" w:rsidRDefault="004E4B7B">
      <w:r>
        <w:annotationRef/>
      </w:r>
      <w:r>
        <w:t>Replace "could" with "can".</w:t>
      </w:r>
    </w:p>
  </w:comment>
  <w:comment w:id="13" w:author="Charlie Cruz" w:date="2015-10-19T12:51:00Z" w:initials="CC">
    <w:p w14:paraId="7FCAF766" w14:textId="77777777" w:rsidR="004E4B7B" w:rsidRDefault="004E4B7B">
      <w:r>
        <w:annotationRef/>
      </w:r>
      <w:r>
        <w:t>Replace "the" with "this".</w:t>
      </w:r>
    </w:p>
  </w:comment>
  <w:comment w:id="16" w:author="Charlie Cruz" w:date="2015-10-19T12:51:00Z" w:initials="CC">
    <w:p w14:paraId="2882115F" w14:textId="77777777" w:rsidR="004E4B7B" w:rsidRDefault="004E4B7B">
      <w:r>
        <w:annotationRef/>
      </w:r>
      <w:r>
        <w:t>ChroReplace "chrome" with "Chrome".</w:t>
      </w:r>
    </w:p>
  </w:comment>
  <w:comment w:id="23" w:author="Charlie Cruz" w:date="2015-10-19T12:51:00Z" w:initials="CC">
    <w:p w14:paraId="20E1332B" w14:textId="77777777" w:rsidR="004E4B7B" w:rsidRDefault="004E4B7B">
      <w:r>
        <w:annotationRef/>
      </w:r>
      <w:r>
        <w:t>After "can" add "see".</w:t>
      </w:r>
    </w:p>
  </w:comment>
  <w:comment w:id="37" w:author="Charlie Cruz" w:date="2015-10-19T12:51:00Z" w:initials="CC">
    <w:p w14:paraId="7A74C14C" w14:textId="77777777" w:rsidR="004E4B7B" w:rsidRDefault="004E4B7B">
      <w:r>
        <w:annotationRef/>
      </w:r>
      <w:r>
        <w:t>Replace "lmited" with "limited".</w:t>
      </w:r>
    </w:p>
  </w:comment>
  <w:comment w:id="42" w:author="Charlie Cruz" w:date="2015-10-19T12:51:00Z" w:initials="CC">
    <w:p w14:paraId="6C288827" w14:textId="77777777" w:rsidR="004E4B7B" w:rsidRDefault="004E4B7B">
      <w:r>
        <w:annotationRef/>
      </w:r>
      <w:r>
        <w:t>amonAmong many other what?</w:t>
      </w:r>
    </w:p>
  </w:comment>
  <w:comment w:id="59" w:author="Charlie Cruz" w:date="2015-10-19T12:51:00Z" w:initials="CC">
    <w:p w14:paraId="69FC30A2" w14:textId="77777777" w:rsidR="004E4B7B" w:rsidRDefault="004E4B7B">
      <w:r>
        <w:annotationRef/>
      </w:r>
      <w:r>
        <w:t>Define acronym.</w:t>
      </w:r>
    </w:p>
  </w:comment>
  <w:comment w:id="60" w:author="georg" w:date="2015-10-19T22:07:00Z" w:initials="g">
    <w:p w14:paraId="73144B85" w14:textId="67D8E2BA" w:rsidR="004E4B7B" w:rsidRDefault="004E4B7B">
      <w:r>
        <w:annotationRef/>
      </w:r>
      <w:r>
        <w:t>Fixed</w:t>
      </w:r>
    </w:p>
  </w:comment>
  <w:comment w:id="62" w:author="Charlie Cruz" w:date="2015-10-19T12:51:00Z" w:initials="CC">
    <w:p w14:paraId="0AE2A96C" w14:textId="77777777" w:rsidR="004E4B7B" w:rsidRDefault="004E4B7B">
      <w:r>
        <w:annotationRef/>
      </w:r>
      <w:r>
        <w:t>After "enter" add "the following"</w:t>
      </w:r>
    </w:p>
  </w:comment>
  <w:comment w:id="63" w:author="georg" w:date="2015-10-19T22:08:00Z" w:initials="g">
    <w:p w14:paraId="067EE53F" w14:textId="2D76FCF2" w:rsidR="004E4B7B" w:rsidRDefault="004E4B7B">
      <w:r>
        <w:annotationRef/>
      </w:r>
      <w:r>
        <w:t>Fixed</w:t>
      </w:r>
    </w:p>
    <w:p w14:paraId="5F4A814B" w14:textId="77777777" w:rsidR="004E4B7B" w:rsidRDefault="004E4B7B"/>
  </w:comment>
  <w:comment w:id="65" w:author="Charlie Cruz" w:date="2015-10-19T12:51:00Z" w:initials="CC">
    <w:p w14:paraId="348A3D4C" w14:textId="77777777" w:rsidR="004E4B7B" w:rsidRDefault="004E4B7B">
      <w:r>
        <w:annotationRef/>
      </w:r>
      <w:r>
        <w:t>Replace "In" with "At".</w:t>
      </w:r>
    </w:p>
  </w:comment>
  <w:comment w:id="68" w:author="Charlie Cruz" w:date="2015-10-19T12:51:00Z" w:initials="CC">
    <w:p w14:paraId="365E54C4" w14:textId="77777777" w:rsidR="004E4B7B" w:rsidRDefault="004E4B7B">
      <w:r>
        <w:annotationRef/>
      </w:r>
      <w:r>
        <w:t>After "can" add "also".</w:t>
      </w:r>
    </w:p>
  </w:comment>
  <w:comment w:id="69" w:author="georg" w:date="2015-10-19T22:08:00Z" w:initials="g">
    <w:p w14:paraId="48D2A243" w14:textId="1748B60B" w:rsidR="004E4B7B" w:rsidRDefault="004E4B7B">
      <w:r>
        <w:annotationRef/>
      </w:r>
      <w:r>
        <w:t>Fixed</w:t>
      </w:r>
    </w:p>
    <w:p w14:paraId="630CF557" w14:textId="77777777" w:rsidR="004E4B7B" w:rsidRDefault="004E4B7B"/>
  </w:comment>
  <w:comment w:id="71" w:author="Charlie Cruz" w:date="2015-10-19T12:51:00Z" w:initials="CC">
    <w:p w14:paraId="5BE6B9F8" w14:textId="77777777" w:rsidR="004E4B7B" w:rsidRDefault="004E4B7B">
      <w:r>
        <w:annotationRef/>
      </w:r>
      <w:r>
        <w:t>Invalid link.</w:t>
      </w:r>
    </w:p>
  </w:comment>
  <w:comment w:id="72" w:author="georg" w:date="2015-10-19T22:07:00Z" w:initials="g">
    <w:p w14:paraId="00183153" w14:textId="3AEF4C9C" w:rsidR="004E4B7B" w:rsidRDefault="004E4B7B">
      <w:r>
        <w:annotationRef/>
      </w:r>
      <w:r>
        <w:t>Fixed</w:t>
      </w:r>
    </w:p>
  </w:comment>
  <w:comment w:id="76" w:author="Charlie Cruz" w:date="2015-10-19T12:51:00Z" w:initials="CC">
    <w:p w14:paraId="3D7945F9" w14:textId="77777777" w:rsidR="004E4B7B" w:rsidRDefault="004E4B7B">
      <w:r>
        <w:annotationRef/>
      </w:r>
      <w:r>
        <w:t>Replace "an" with "a".</w:t>
      </w:r>
    </w:p>
  </w:comment>
  <w:comment w:id="77" w:author="georg" w:date="2015-10-19T22:08:00Z" w:initials="g">
    <w:p w14:paraId="5B7C73B9" w14:textId="40985AB4" w:rsidR="004E4B7B" w:rsidRDefault="004E4B7B">
      <w:r>
        <w:annotationRef/>
      </w:r>
      <w:r>
        <w:t>Fixed</w:t>
      </w:r>
    </w:p>
    <w:p w14:paraId="05490159" w14:textId="77777777" w:rsidR="004E4B7B" w:rsidRDefault="004E4B7B"/>
  </w:comment>
  <w:comment w:id="79" w:author="Charlie Cruz" w:date="2015-10-19T12:51:00Z" w:initials="CC">
    <w:p w14:paraId="707E23FE" w14:textId="77777777" w:rsidR="004E4B7B" w:rsidRDefault="004E4B7B">
      <w:r>
        <w:annotationRef/>
      </w:r>
      <w:r>
        <w:t>Replace ”pointingt" with "pointing".</w:t>
      </w:r>
    </w:p>
  </w:comment>
  <w:comment w:id="80" w:author="georg" w:date="2015-10-19T22:08:00Z" w:initials="g">
    <w:p w14:paraId="2FDC7B57" w14:textId="52BA210D" w:rsidR="004E4B7B" w:rsidRDefault="004E4B7B">
      <w:r>
        <w:annotationRef/>
      </w:r>
      <w:r>
        <w:t>Fixed</w:t>
      </w:r>
    </w:p>
    <w:p w14:paraId="6A0C1DA1" w14:textId="77777777" w:rsidR="004E4B7B" w:rsidRDefault="004E4B7B"/>
  </w:comment>
  <w:comment w:id="87" w:author="Jim Markham" w:date="2015-10-19T12:51:00Z" w:initials="J.Markham">
    <w:p w14:paraId="3237AC81" w14:textId="77777777" w:rsidR="004E4B7B" w:rsidRDefault="004E4B7B">
      <w:r>
        <w:annotationRef/>
      </w:r>
      <w:r>
        <w:t>Listing captions should appear above listings and require a text reference as well per my edit</w:t>
      </w:r>
    </w:p>
  </w:comment>
  <w:comment w:id="88" w:author="georg" w:date="2015-10-19T22:09:00Z" w:initials="g">
    <w:p w14:paraId="2A814F23" w14:textId="401C70CE" w:rsidR="004E4B7B" w:rsidRDefault="004E4B7B">
      <w:r>
        <w:annotationRef/>
      </w:r>
      <w:r>
        <w:t>The text reference is in the paragraph right below it. Is it okay to refer to it twice while on the same page, and it is the only listing on that page?</w:t>
      </w:r>
    </w:p>
    <w:p w14:paraId="63DD6945" w14:textId="77777777" w:rsidR="004E4B7B" w:rsidRDefault="004E4B7B"/>
  </w:comment>
  <w:comment w:id="96" w:author="Charlie Cruz" w:date="2015-10-19T12:51:00Z" w:initials="CC">
    <w:p w14:paraId="1C4E4C94" w14:textId="77777777" w:rsidR="004E4B7B" w:rsidRDefault="004E4B7B" w:rsidP="004E4B7B">
      <w:r>
        <w:annotationRef/>
      </w:r>
      <w:r>
        <w:t>In other chapters listing caption is before the listing.</w:t>
      </w:r>
    </w:p>
  </w:comment>
  <w:comment w:id="97" w:author="georg" w:date="2015-10-19T22:10:00Z" w:initials="g">
    <w:p w14:paraId="609ADB3C" w14:textId="0C159D72" w:rsidR="004E4B7B" w:rsidRDefault="004E4B7B">
      <w:r>
        <w:annotationRef/>
      </w:r>
      <w:r>
        <w:t>Fixed</w:t>
      </w:r>
    </w:p>
    <w:p w14:paraId="4662546D" w14:textId="77777777" w:rsidR="004E4B7B" w:rsidRDefault="004E4B7B"/>
  </w:comment>
  <w:comment w:id="101" w:author="Charlie Cruz" w:date="2015-10-19T12:51:00Z" w:initials="CC">
    <w:p w14:paraId="1CE193A0" w14:textId="77777777" w:rsidR="004E4B7B" w:rsidRDefault="004E4B7B">
      <w:r>
        <w:annotationRef/>
      </w:r>
      <w:r>
        <w:t>In other chapters listing caption is before the listing.</w:t>
      </w:r>
    </w:p>
  </w:comment>
  <w:comment w:id="103" w:author="Charlie Cruz" w:date="2015-10-19T12:51:00Z" w:initials="CC">
    <w:p w14:paraId="14E934E6" w14:textId="77777777" w:rsidR="004E4B7B" w:rsidRDefault="004E4B7B">
      <w:r>
        <w:annotationRef/>
      </w:r>
      <w:r>
        <w:t>Delete "now".</w:t>
      </w:r>
    </w:p>
  </w:comment>
  <w:comment w:id="105" w:author="Jim Markham" w:date="2015-10-19T12:51:00Z" w:initials="J.Markham">
    <w:p w14:paraId="519F11E1" w14:textId="77777777" w:rsidR="004E4B7B" w:rsidRDefault="004E4B7B">
      <w:r>
        <w:annotationRef/>
      </w:r>
      <w:r>
        <w:t>Text reference to following listing needed.</w:t>
      </w:r>
    </w:p>
  </w:comment>
  <w:comment w:id="108" w:author="Charlie Cruz" w:date="2015-10-19T12:51:00Z" w:initials="CC">
    <w:p w14:paraId="5836C42D" w14:textId="77777777" w:rsidR="004E4B7B" w:rsidRDefault="004E4B7B" w:rsidP="004E4B7B">
      <w:r>
        <w:annotationRef/>
      </w:r>
      <w:r>
        <w:t>In other chapters listing caption is before the listing.</w:t>
      </w:r>
    </w:p>
  </w:comment>
  <w:comment w:id="109" w:author="georg" w:date="2015-10-19T22:11:00Z" w:initials="g">
    <w:p w14:paraId="48EBCE4C" w14:textId="30D78D04" w:rsidR="004E4B7B" w:rsidRDefault="004E4B7B">
      <w:r>
        <w:annotationRef/>
      </w:r>
      <w:r>
        <w:t>Fixed</w:t>
      </w:r>
    </w:p>
    <w:p w14:paraId="165772E6" w14:textId="77777777" w:rsidR="004E4B7B" w:rsidRDefault="004E4B7B"/>
  </w:comment>
  <w:comment w:id="112" w:author="Charlie Cruz" w:date="2015-10-19T12:51:00Z" w:initials="CC">
    <w:p w14:paraId="5E7DB2AA" w14:textId="77777777" w:rsidR="004E4B7B" w:rsidRDefault="004E4B7B">
      <w:r>
        <w:annotationRef/>
      </w:r>
      <w:r>
        <w:t>In other chapters listing caption is before the listing.</w:t>
      </w:r>
    </w:p>
  </w:comment>
  <w:comment w:id="116" w:author="Charlie Cruz" w:date="2015-10-19T12:51:00Z" w:initials="CC">
    <w:p w14:paraId="645C7B51" w14:textId="77777777" w:rsidR="004E4B7B" w:rsidRDefault="004E4B7B" w:rsidP="004E4B7B">
      <w:r>
        <w:annotationRef/>
      </w:r>
      <w:r>
        <w:t>In other chapters listing caption is before the listing.</w:t>
      </w:r>
    </w:p>
  </w:comment>
  <w:comment w:id="117" w:author="georg" w:date="2015-10-19T22:12:00Z" w:initials="g">
    <w:p w14:paraId="01441CF5" w14:textId="7BD82B28" w:rsidR="004E4B7B" w:rsidRDefault="004E4B7B">
      <w:r>
        <w:annotationRef/>
      </w:r>
      <w:r>
        <w:t>fixed</w:t>
      </w:r>
    </w:p>
  </w:comment>
  <w:comment w:id="130" w:author="Charlie Cruz" w:date="2015-10-19T12:51:00Z" w:initials="CC">
    <w:p w14:paraId="173BFA01" w14:textId="77777777" w:rsidR="004E4B7B" w:rsidRDefault="004E4B7B">
      <w:r>
        <w:annotationRef/>
      </w:r>
      <w:r>
        <w:t>In other chapters listing caption is before the listing.</w:t>
      </w:r>
    </w:p>
  </w:comment>
  <w:comment w:id="137" w:author="Charlie Cruz" w:date="2015-10-19T12:51:00Z" w:initials="CC">
    <w:p w14:paraId="72F2AE75" w14:textId="77777777" w:rsidR="004E4B7B" w:rsidRDefault="004E4B7B">
      <w:r>
        <w:annotationRef/>
      </w:r>
      <w:r>
        <w:t>Replace "justd" with "just".</w:t>
      </w:r>
    </w:p>
  </w:comment>
  <w:comment w:id="134" w:author="Charlie Cruz" w:date="2015-10-19T12:51:00Z" w:initials="CC">
    <w:p w14:paraId="631BC440" w14:textId="77777777" w:rsidR="004E4B7B" w:rsidRDefault="004E4B7B">
      <w:r>
        <w:annotationRef/>
      </w:r>
      <w:r>
        <w:t>Provide more description of what the interface is and what the app will do.</w:t>
      </w:r>
    </w:p>
  </w:comment>
  <w:comment w:id="135" w:author="georg" w:date="2015-10-19T22:17:00Z" w:initials="g">
    <w:p w14:paraId="55848851" w14:textId="1E4C7216" w:rsidR="00F55D8E" w:rsidRDefault="00F55D8E">
      <w:r>
        <w:annotationRef/>
      </w:r>
      <w:r>
        <w:t>fixed</w:t>
      </w:r>
    </w:p>
  </w:comment>
  <w:comment w:id="143" w:author="Charlie Cruz" w:date="2015-10-19T12:51:00Z" w:initials="CC">
    <w:p w14:paraId="3B44ADEE" w14:textId="77777777" w:rsidR="004E4B7B" w:rsidRDefault="004E4B7B">
      <w:r>
        <w:annotationRef/>
      </w:r>
      <w:r>
        <w:t>Indicate what the entry is in the text as well.</w:t>
      </w:r>
    </w:p>
  </w:comment>
  <w:comment w:id="144" w:author="georg" w:date="2015-10-19T22:18:00Z" w:initials="g">
    <w:p w14:paraId="78928135" w14:textId="22707CE9" w:rsidR="00F55D8E" w:rsidRDefault="00F55D8E">
      <w:r>
        <w:annotationRef/>
      </w:r>
      <w:r>
        <w:t>fixed</w:t>
      </w:r>
    </w:p>
  </w:comment>
  <w:comment w:id="157" w:author="Charlie Cruz" w:date="2015-10-19T12:51:00Z" w:initials="CC">
    <w:p w14:paraId="54D165C4" w14:textId="77777777" w:rsidR="004E4B7B" w:rsidRDefault="004E4B7B">
      <w:r>
        <w:annotationRef/>
      </w:r>
      <w:r>
        <w:t>This should be a listing.</w:t>
      </w:r>
    </w:p>
  </w:comment>
  <w:comment w:id="158" w:author="georg" w:date="2015-10-19T22:21:00Z" w:initials="g">
    <w:p w14:paraId="0AC6757D" w14:textId="18149468" w:rsidR="00F55D8E" w:rsidRDefault="00F55D8E">
      <w:r>
        <w:annotationRef/>
      </w:r>
      <w:r>
        <w:t>Fixed</w:t>
      </w:r>
    </w:p>
    <w:p w14:paraId="64715106" w14:textId="77777777" w:rsidR="00F55D8E" w:rsidRDefault="00F55D8E"/>
  </w:comment>
  <w:comment w:id="164" w:author="Charlie Cruz" w:date="2015-10-19T12:51:00Z" w:initials="CC">
    <w:p w14:paraId="0039F609" w14:textId="77777777" w:rsidR="004E4B7B" w:rsidRDefault="004E4B7B">
      <w:r>
        <w:annotationRef/>
      </w:r>
      <w:r>
        <w:t>This should be a listing.</w:t>
      </w:r>
    </w:p>
  </w:comment>
  <w:comment w:id="165" w:author="georg" w:date="2015-10-19T22:23:00Z" w:initials="g">
    <w:p w14:paraId="1D31F5D1" w14:textId="1D739DC3" w:rsidR="00F55D8E" w:rsidRDefault="00F55D8E">
      <w:r>
        <w:annotationRef/>
      </w:r>
      <w:r>
        <w:t>fixed</w:t>
      </w:r>
    </w:p>
  </w:comment>
  <w:comment w:id="172" w:author="Charlie Cruz" w:date="2015-10-19T12:51:00Z" w:initials="CC">
    <w:p w14:paraId="4AA064FA" w14:textId="77777777" w:rsidR="004E4B7B" w:rsidRDefault="004E4B7B">
      <w:r>
        <w:annotationRef/>
      </w:r>
      <w:r>
        <w:t>Delete "}"</w:t>
      </w:r>
    </w:p>
  </w:comment>
  <w:comment w:id="170" w:author="Charlie Cruz" w:date="2015-10-19T12:51:00Z" w:initials="CC">
    <w:p w14:paraId="064E9D06" w14:textId="77777777" w:rsidR="004E4B7B" w:rsidRDefault="004E4B7B">
      <w:r>
        <w:annotationRef/>
      </w:r>
      <w:r>
        <w:t>This should be a listing.</w:t>
      </w:r>
    </w:p>
  </w:comment>
  <w:comment w:id="171" w:author="georg" w:date="2015-10-19T22:25:00Z" w:initials="g">
    <w:p w14:paraId="1DD9C81B" w14:textId="60606855" w:rsidR="00F55D8E" w:rsidRDefault="00F55D8E">
      <w:r>
        <w:annotationRef/>
      </w:r>
      <w:r>
        <w:t>fixed</w:t>
      </w:r>
    </w:p>
  </w:comment>
  <w:comment w:id="229" w:author="Charlie Cruz" w:date="2015-10-19T12:51:00Z" w:initials="CC">
    <w:p w14:paraId="10EA94A6" w14:textId="77777777" w:rsidR="004E4B7B" w:rsidRDefault="004E4B7B">
      <w:r>
        <w:annotationRef/>
      </w:r>
      <w:r>
        <w:t>In other chapters listing caption is before the listing.</w:t>
      </w:r>
    </w:p>
  </w:comment>
  <w:comment w:id="249" w:author="Charlie Cruz" w:date="2015-10-19T12:51:00Z" w:initials="CC">
    <w:p w14:paraId="125550E4" w14:textId="77777777" w:rsidR="004E4B7B" w:rsidRDefault="004E4B7B">
      <w:r>
        <w:annotationRef/>
      </w:r>
      <w:r>
        <w:annotationRef/>
      </w:r>
      <w:r>
        <w:t>This should be a listing.</w:t>
      </w:r>
    </w:p>
  </w:comment>
  <w:comment w:id="250" w:author="georg" w:date="2015-10-19T22:29:00Z" w:initials="g">
    <w:p w14:paraId="2C10E64B" w14:textId="33A62AA8" w:rsidR="00A24703" w:rsidRDefault="00A24703">
      <w:r>
        <w:annotationRef/>
      </w:r>
      <w:r>
        <w:t>fixed</w:t>
      </w:r>
    </w:p>
  </w:comment>
  <w:comment w:id="251" w:author="Charlie Cruz" w:date="2015-10-19T12:51:00Z" w:initials="CC">
    <w:p w14:paraId="6E0CF139" w14:textId="77777777" w:rsidR="004E4B7B" w:rsidRDefault="004E4B7B">
      <w:r>
        <w:annotationRef/>
      </w:r>
      <w:r>
        <w:t>Indicate to the reader that they will have to create this file and put Listing 13-6 in the file.</w:t>
      </w:r>
    </w:p>
  </w:comment>
  <w:comment w:id="259" w:author="Charlie Cruz" w:date="2015-10-19T12:51:00Z" w:initials="CC">
    <w:p w14:paraId="05EA1DFB" w14:textId="77777777" w:rsidR="00A24703" w:rsidRDefault="00A24703" w:rsidP="00A24703">
      <w:r>
        <w:annotationRef/>
      </w:r>
      <w:r>
        <w:annotationRef/>
      </w:r>
      <w:r>
        <w:t>In other chapters listing caption is before the listing.</w:t>
      </w:r>
    </w:p>
    <w:p w14:paraId="018CCCA0" w14:textId="77777777" w:rsidR="00A24703" w:rsidRDefault="00A24703" w:rsidP="00A24703"/>
  </w:comment>
  <w:comment w:id="265" w:author="Charlie Cruz" w:date="2015-10-19T12:51:00Z" w:initials="CC">
    <w:p w14:paraId="018F12F8" w14:textId="77777777" w:rsidR="004E4B7B" w:rsidRDefault="004E4B7B" w:rsidP="003C381A">
      <w:r>
        <w:annotationRef/>
      </w:r>
      <w:r>
        <w:annotationRef/>
      </w:r>
      <w:r>
        <w:t>In other chapters listing caption is before the listing.</w:t>
      </w:r>
    </w:p>
    <w:p w14:paraId="68D75FED" w14:textId="77777777" w:rsidR="004E4B7B" w:rsidRDefault="004E4B7B"/>
  </w:comment>
  <w:comment w:id="267" w:author="Jim Markham" w:date="2015-10-19T12:51:00Z" w:initials="J.Markham">
    <w:p w14:paraId="2987EAE8" w14:textId="77777777" w:rsidR="004E4B7B" w:rsidRDefault="004E4B7B">
      <w:r>
        <w:annotationRef/>
      </w:r>
      <w:r>
        <w:t>This section appears to have a series of main steps so pleae add a sugheading for each one yo better organize the discussion.</w:t>
      </w:r>
    </w:p>
  </w:comment>
  <w:comment w:id="268" w:author="Charlie Cruz" w:date="2015-10-19T12:51:00Z" w:initials="CC">
    <w:p w14:paraId="5E4B831F" w14:textId="77777777" w:rsidR="004E4B7B" w:rsidRDefault="004E4B7B">
      <w:r>
        <w:annotationRef/>
      </w:r>
      <w:r>
        <w:t>Instruct the reader to create the file APIClient.swift.</w:t>
      </w:r>
    </w:p>
  </w:comment>
  <w:comment w:id="269" w:author="georg" w:date="2015-10-19T22:38:00Z" w:initials="g">
    <w:p w14:paraId="16F6ABA7" w14:textId="49C9F810" w:rsidR="00356222" w:rsidRDefault="00356222">
      <w:r>
        <w:annotationRef/>
      </w:r>
      <w:r>
        <w:t>fixed</w:t>
      </w:r>
    </w:p>
  </w:comment>
  <w:comment w:id="279" w:author="Charlie Cruz" w:date="2015-10-19T12:51:00Z" w:initials="CC">
    <w:p w14:paraId="11F228FC" w14:textId="77777777" w:rsidR="004E4B7B" w:rsidRDefault="004E4B7B">
      <w:r>
        <w:annotationRef/>
      </w:r>
      <w:r>
        <w:t>Indicate which file to insert this into.</w:t>
      </w:r>
    </w:p>
  </w:comment>
  <w:comment w:id="280" w:author="Charlie Cruz" w:date="2015-10-19T12:51:00Z" w:initials="CC">
    <w:p w14:paraId="121B1488" w14:textId="77777777" w:rsidR="004E4B7B" w:rsidRDefault="004E4B7B" w:rsidP="007A4875">
      <w:r>
        <w:annotationRef/>
      </w:r>
      <w:r>
        <w:annotationRef/>
      </w:r>
      <w:r>
        <w:t>This should be a listing.</w:t>
      </w:r>
    </w:p>
    <w:p w14:paraId="33EF55BC" w14:textId="77777777" w:rsidR="004E4B7B" w:rsidRDefault="004E4B7B"/>
  </w:comment>
  <w:comment w:id="282" w:author="Charlie Cruz" w:date="2015-10-19T12:51:00Z" w:initials="CC">
    <w:p w14:paraId="7FB8ED34" w14:textId="77777777" w:rsidR="004E4B7B" w:rsidRDefault="004E4B7B">
      <w:r>
        <w:annotationRef/>
      </w:r>
      <w:r>
        <w:t>Indicate which file to insert this into.</w:t>
      </w:r>
    </w:p>
  </w:comment>
  <w:comment w:id="283" w:author="georg" w:date="2015-10-19T22:41:00Z" w:initials="g">
    <w:p w14:paraId="5F8EF61C" w14:textId="275EDFF5" w:rsidR="00356222" w:rsidRDefault="00356222">
      <w:r>
        <w:annotationRef/>
      </w:r>
      <w:r>
        <w:t>Fixed</w:t>
      </w:r>
    </w:p>
    <w:p w14:paraId="19FC141A" w14:textId="77777777" w:rsidR="00356222" w:rsidRDefault="00356222"/>
  </w:comment>
  <w:comment w:id="293" w:author="Charlie Cruz" w:date="2015-10-19T12:51:00Z" w:initials="CC">
    <w:p w14:paraId="7470D0E9" w14:textId="77777777" w:rsidR="004E4B7B" w:rsidRDefault="004E4B7B" w:rsidP="003C381A">
      <w:r>
        <w:annotationRef/>
      </w:r>
      <w:r>
        <w:annotationRef/>
      </w:r>
      <w:r>
        <w:t>In other chapters listing caption is before the listing.</w:t>
      </w:r>
    </w:p>
    <w:p w14:paraId="270B5F93" w14:textId="77777777" w:rsidR="004E4B7B" w:rsidRDefault="004E4B7B"/>
  </w:comment>
  <w:comment w:id="295" w:author="Charlie Cruz" w:date="2015-10-19T12:51:00Z" w:initials="CC">
    <w:p w14:paraId="7A5E57A6" w14:textId="77777777" w:rsidR="004E4B7B" w:rsidRDefault="004E4B7B">
      <w:r>
        <w:annotationRef/>
      </w:r>
      <w:r>
        <w:t>Delete "there".</w:t>
      </w:r>
    </w:p>
  </w:comment>
  <w:comment w:id="302" w:author="Charlie Cruz" w:date="2015-10-19T12:51:00Z" w:initials="CC">
    <w:p w14:paraId="7A1C9B63" w14:textId="77777777" w:rsidR="00356222" w:rsidRDefault="00356222" w:rsidP="00356222">
      <w:r>
        <w:annotationRef/>
      </w:r>
      <w:r>
        <w:annotationRef/>
      </w:r>
      <w:r>
        <w:t>In other chapters listing caption is before the listing.</w:t>
      </w:r>
    </w:p>
    <w:p w14:paraId="36822F5C" w14:textId="77777777" w:rsidR="00356222" w:rsidRDefault="00356222" w:rsidP="00356222"/>
  </w:comment>
  <w:comment w:id="303" w:author="Charlie Cruz" w:date="2015-10-19T12:51:00Z" w:initials="CC">
    <w:p w14:paraId="105585ED" w14:textId="77777777" w:rsidR="004E4B7B" w:rsidRDefault="004E4B7B">
      <w:r>
        <w:annotationRef/>
      </w:r>
      <w:r>
        <w:t>This should be a listing.</w:t>
      </w:r>
    </w:p>
  </w:comment>
  <w:comment w:id="308" w:author="Charlie Cruz" w:date="2015-10-19T12:51:00Z" w:initials="CC">
    <w:p w14:paraId="3BFF8A13" w14:textId="77777777" w:rsidR="004E4B7B" w:rsidRDefault="004E4B7B">
      <w:r>
        <w:annotationRef/>
      </w:r>
      <w:r>
        <w:t>Indicate which file to insert this into.</w:t>
      </w:r>
    </w:p>
  </w:comment>
  <w:comment w:id="315" w:author="Charlie Cruz" w:date="2015-10-19T12:51:00Z" w:initials="CC">
    <w:p w14:paraId="77098985" w14:textId="77777777" w:rsidR="00356222" w:rsidRDefault="00356222" w:rsidP="00356222">
      <w:r>
        <w:annotationRef/>
      </w:r>
      <w:r>
        <w:annotationRef/>
      </w:r>
      <w:r>
        <w:t>In other chapters listing caption is before the listing.</w:t>
      </w:r>
    </w:p>
    <w:p w14:paraId="43EDB71E" w14:textId="77777777" w:rsidR="00356222" w:rsidRDefault="00356222" w:rsidP="00356222"/>
  </w:comment>
  <w:comment w:id="316" w:author="georg" w:date="2015-10-19T22:45:00Z" w:initials="g">
    <w:p w14:paraId="3ABA0397" w14:textId="67FA1061" w:rsidR="00356222" w:rsidRDefault="00356222">
      <w:r>
        <w:annotationRef/>
      </w:r>
      <w:r>
        <w:t>fixed</w:t>
      </w:r>
    </w:p>
  </w:comment>
  <w:comment w:id="323" w:author="Charlie Cruz" w:date="2015-10-19T12:51:00Z" w:initials="CC">
    <w:p w14:paraId="5560BE7D" w14:textId="77777777" w:rsidR="004E4B7B" w:rsidRDefault="004E4B7B" w:rsidP="003C381A">
      <w:r>
        <w:annotationRef/>
      </w:r>
      <w:r>
        <w:annotationRef/>
      </w:r>
      <w:r>
        <w:t>In other chapters listing caption is before the listing.</w:t>
      </w:r>
    </w:p>
    <w:p w14:paraId="7B78951A" w14:textId="77777777" w:rsidR="004E4B7B" w:rsidRDefault="004E4B7B"/>
  </w:comment>
  <w:comment w:id="329" w:author="Charlie Cruz" w:date="2015-10-19T12:51:00Z" w:initials="CC">
    <w:p w14:paraId="5BFD0286" w14:textId="77777777" w:rsidR="004E4B7B" w:rsidRDefault="004E4B7B">
      <w:r>
        <w:annotationRef/>
      </w:r>
      <w:r>
        <w:t>This should be a listing.</w:t>
      </w:r>
    </w:p>
  </w:comment>
  <w:comment w:id="332" w:author="georg" w:date="2015-10-19T22:47:00Z" w:initials="g">
    <w:p w14:paraId="185F4F23" w14:textId="0F2DF220" w:rsidR="00356222" w:rsidRDefault="00356222">
      <w:r>
        <w:annotationRef/>
      </w:r>
      <w:r>
        <w:t>fixed</w:t>
      </w:r>
    </w:p>
  </w:comment>
  <w:comment w:id="330" w:author="Charlie Cruz" w:date="2015-10-19T12:51:00Z" w:initials="CC">
    <w:p w14:paraId="1456C718" w14:textId="77777777" w:rsidR="004E4B7B" w:rsidRDefault="004E4B7B">
      <w:r>
        <w:annotationRef/>
      </w:r>
      <w:r>
        <w:t>Indicate which file to insert this into.</w:t>
      </w:r>
    </w:p>
  </w:comment>
  <w:comment w:id="331" w:author="georg" w:date="2015-10-19T22:47:00Z" w:initials="g">
    <w:p w14:paraId="02A0E598" w14:textId="6D07BA4E" w:rsidR="00356222" w:rsidRDefault="00356222">
      <w:r>
        <w:annotationRef/>
      </w:r>
      <w:r>
        <w:t>fixed</w:t>
      </w:r>
    </w:p>
  </w:comment>
  <w:comment w:id="340" w:author="Charlie Cruz" w:date="2015-10-19T12:51:00Z" w:initials="CC">
    <w:p w14:paraId="60209339" w14:textId="77777777" w:rsidR="004E4B7B" w:rsidRDefault="004E4B7B">
      <w:r>
        <w:annotationRef/>
      </w:r>
      <w:r>
        <w:t>This should be a listing.</w:t>
      </w:r>
    </w:p>
  </w:comment>
  <w:comment w:id="335" w:author="Charlie Cruz" w:date="2015-10-19T12:51:00Z" w:initials="CC">
    <w:p w14:paraId="5CBCD1B0" w14:textId="77777777" w:rsidR="004E4B7B" w:rsidRDefault="004E4B7B">
      <w:r>
        <w:annotationRef/>
      </w:r>
      <w:r>
        <w:t>Indicate which file to insert this into.</w:t>
      </w:r>
    </w:p>
  </w:comment>
  <w:comment w:id="350" w:author="Charlie Cruz" w:date="2015-10-19T12:51:00Z" w:initials="CC">
    <w:p w14:paraId="52C540ED" w14:textId="77777777" w:rsidR="004E4B7B" w:rsidRDefault="004E4B7B">
      <w:r>
        <w:annotationRef/>
      </w:r>
      <w:r>
        <w:t>Indicate which file to insert this into.</w:t>
      </w:r>
    </w:p>
  </w:comment>
  <w:comment w:id="352" w:author="georg" w:date="2015-10-19T22:48:00Z" w:initials="g">
    <w:p w14:paraId="45312CA4" w14:textId="7C28D1F6" w:rsidR="00FB244D" w:rsidRDefault="00FB244D">
      <w:r>
        <w:annotationRef/>
      </w:r>
      <w:r>
        <w:t>fixed</w:t>
      </w:r>
    </w:p>
  </w:comment>
  <w:comment w:id="351" w:author="Charlie Cruz" w:date="2015-10-19T12:51:00Z" w:initials="CC">
    <w:p w14:paraId="7458A4D4" w14:textId="77777777" w:rsidR="004E4B7B" w:rsidRDefault="004E4B7B">
      <w:r>
        <w:annotationRef/>
      </w:r>
      <w:r>
        <w:t>This should be a listing.</w:t>
      </w:r>
    </w:p>
  </w:comment>
  <w:comment w:id="353" w:author="georg" w:date="2015-10-19T22:49:00Z" w:initials="g">
    <w:p w14:paraId="6EBAC821" w14:textId="2522662C" w:rsidR="00FB244D" w:rsidRDefault="00FB244D">
      <w:r>
        <w:annotationRef/>
      </w:r>
      <w:r>
        <w:t>fixed</w:t>
      </w:r>
    </w:p>
  </w:comment>
  <w:comment w:id="368" w:author="Charlie Cruz" w:date="2015-10-19T12:51:00Z" w:initials="CC">
    <w:p w14:paraId="07B845F7" w14:textId="77777777" w:rsidR="004E4B7B" w:rsidRDefault="004E4B7B">
      <w:r>
        <w:annotationRef/>
      </w:r>
      <w:r>
        <w:t>Indicate which file to insert this into.</w:t>
      </w:r>
    </w:p>
  </w:comment>
  <w:comment w:id="370" w:author="georg" w:date="2015-10-19T22:50:00Z" w:initials="g">
    <w:p w14:paraId="56114CB8" w14:textId="0CD0B2D9" w:rsidR="00FB244D" w:rsidRDefault="00FB244D">
      <w:r>
        <w:annotationRef/>
      </w:r>
      <w:r>
        <w:t>Fixed</w:t>
      </w:r>
    </w:p>
    <w:p w14:paraId="06F08358" w14:textId="77777777" w:rsidR="00FB244D" w:rsidRDefault="00FB244D"/>
  </w:comment>
  <w:comment w:id="369" w:author="Charlie Cruz" w:date="2015-10-19T12:51:00Z" w:initials="CC">
    <w:p w14:paraId="4360CC67" w14:textId="77777777" w:rsidR="004E4B7B" w:rsidRDefault="004E4B7B">
      <w:r>
        <w:annotationRef/>
      </w:r>
      <w:r>
        <w:t>This should be a listing.</w:t>
      </w:r>
    </w:p>
  </w:comment>
  <w:comment w:id="371" w:author="georg" w:date="2015-10-19T22:50:00Z" w:initials="g">
    <w:p w14:paraId="25773BB4" w14:textId="7B51C037" w:rsidR="00FB244D" w:rsidRDefault="00FB244D">
      <w:r>
        <w:annotationRef/>
      </w:r>
      <w:r>
        <w:t>Fixed</w:t>
      </w:r>
    </w:p>
    <w:p w14:paraId="574B0BC5" w14:textId="77777777" w:rsidR="00FB244D" w:rsidRDefault="00FB244D"/>
  </w:comment>
  <w:comment w:id="374" w:author="Jim Markham" w:date="2015-10-19T12:51:00Z" w:initials="J.Markham">
    <w:p w14:paraId="738E63AE" w14:textId="77777777" w:rsidR="004E4B7B" w:rsidRDefault="004E4B7B">
      <w:r>
        <w:annotationRef/>
      </w:r>
      <w:r>
        <w:t>If done sequmbered list.</w:t>
      </w:r>
    </w:p>
  </w:comment>
  <w:comment w:id="375" w:author="georg" w:date="2015-10-19T22:52:00Z" w:initials="g">
    <w:p w14:paraId="35268A9C" w14:textId="761BECB8" w:rsidR="00FB244D" w:rsidRDefault="00FB244D">
      <w:r>
        <w:annotationRef/>
      </w:r>
      <w:r>
        <w:t>Not sure what you mean by that</w:t>
      </w:r>
    </w:p>
    <w:p w14:paraId="346086B0" w14:textId="77777777" w:rsidR="00FB244D" w:rsidRDefault="00FB244D"/>
  </w:comment>
  <w:comment w:id="384" w:author="Jim Markham" w:date="2015-10-19T12:51:00Z" w:initials="J.Markham">
    <w:p w14:paraId="3893095D" w14:textId="77777777" w:rsidR="004E4B7B" w:rsidRDefault="004E4B7B">
      <w:r>
        <w:annotationRef/>
      </w:r>
      <w:r>
        <w:t>Same comment as above.</w:t>
      </w:r>
    </w:p>
  </w:comment>
  <w:comment w:id="385" w:author="georg" w:date="2015-10-19T22:52:00Z" w:initials="g">
    <w:p w14:paraId="2855466E" w14:textId="434B3A45" w:rsidR="00FB244D" w:rsidRDefault="00FB244D">
      <w:r>
        <w:annotationRef/>
      </w:r>
      <w:r>
        <w:t>Not sure what you mean by that</w:t>
      </w:r>
    </w:p>
    <w:p w14:paraId="1A9AE4E1" w14:textId="77777777" w:rsidR="00FB244D" w:rsidRDefault="00FB244D"/>
  </w:comment>
  <w:comment w:id="395" w:author="Charlie Cruz" w:date="2015-10-19T12:51:00Z" w:initials="CC">
    <w:p w14:paraId="7BDB1810" w14:textId="77777777" w:rsidR="004E4B7B" w:rsidRDefault="004E4B7B">
      <w:r>
        <w:annotationRef/>
      </w:r>
      <w:r>
        <w:t>This should be a listing.</w:t>
      </w:r>
    </w:p>
  </w:comment>
  <w:comment w:id="397" w:author="georg" w:date="2015-10-19T22:52:00Z" w:initials="g">
    <w:p w14:paraId="38073B30" w14:textId="44B0C24B" w:rsidR="00FB244D" w:rsidRDefault="00FB244D">
      <w:r>
        <w:annotationRef/>
      </w:r>
      <w:r>
        <w:t>fixed</w:t>
      </w:r>
    </w:p>
  </w:comment>
  <w:comment w:id="396" w:author="Charlie Cruz" w:date="2015-10-19T12:51:00Z" w:initials="CC">
    <w:p w14:paraId="1F371181" w14:textId="77777777" w:rsidR="004E4B7B" w:rsidRDefault="004E4B7B">
      <w:r>
        <w:annotationRef/>
      </w:r>
      <w:r>
        <w:t>Indicate which file to insert this into.</w:t>
      </w:r>
    </w:p>
  </w:comment>
  <w:comment w:id="398" w:author="georg" w:date="2015-10-19T22:52:00Z" w:initials="g">
    <w:p w14:paraId="30769F19" w14:textId="2813C0FF" w:rsidR="00FB244D" w:rsidRDefault="00FB244D">
      <w:r>
        <w:annotationRef/>
      </w:r>
      <w:r>
        <w:t>fixed</w:t>
      </w:r>
    </w:p>
  </w:comment>
  <w:comment w:id="409" w:author="Charlie Cruz" w:date="2015-10-19T12:51:00Z" w:initials="CC">
    <w:p w14:paraId="1EA746BA" w14:textId="77777777" w:rsidR="004E4B7B" w:rsidRDefault="004E4B7B">
      <w:r>
        <w:annotationRef/>
      </w:r>
      <w:r>
        <w:t>Indicate which file to insert this into.</w:t>
      </w:r>
    </w:p>
  </w:comment>
  <w:comment w:id="411" w:author="georg" w:date="2015-10-19T22:55:00Z" w:initials="g">
    <w:p w14:paraId="0A45929C" w14:textId="42FE8123" w:rsidR="00FB244D" w:rsidRDefault="00FB244D">
      <w:r>
        <w:annotationRef/>
      </w:r>
      <w:r>
        <w:t>This is getting a bit repetitive. I am adding references to the code going to the same class (and incidentally same file) but it reads poorly.</w:t>
      </w:r>
    </w:p>
  </w:comment>
  <w:comment w:id="413" w:author="Charlie Cruz" w:date="2015-10-19T12:51:00Z" w:initials="CC">
    <w:p w14:paraId="1250FE47" w14:textId="77777777" w:rsidR="004E4B7B" w:rsidRDefault="004E4B7B">
      <w:r>
        <w:annotationRef/>
      </w:r>
      <w:r>
        <w:t>This is "Accept" later in the chapter and in source code.</w:t>
      </w:r>
    </w:p>
  </w:comment>
  <w:comment w:id="414" w:author="georg" w:date="2015-10-19T22:57:00Z" w:initials="g">
    <w:p w14:paraId="33C2F27F" w14:textId="09890786" w:rsidR="00FB244D" w:rsidRDefault="00FB244D">
      <w:r>
        <w:annotationRef/>
      </w:r>
      <w:r>
        <w:t>Actually it is what it is supposed to be. This is an example on how to configure a request</w:t>
      </w:r>
      <w:r w:rsidR="00141879">
        <w:t xml:space="preserve"> that passes JSON as the body, which requires transmitting the Content-Type header field pointing to the application/json type of content. The receiver of this request will then know how to decode the content. I don't think it is material to this chapter to go into the long explanation of this, but If you consider it is necessary, I can add it</w:t>
      </w:r>
    </w:p>
  </w:comment>
  <w:comment w:id="410" w:author="Charlie Cruz" w:date="2015-10-19T12:51:00Z" w:initials="CC">
    <w:p w14:paraId="48379FD1" w14:textId="77777777" w:rsidR="004E4B7B" w:rsidRDefault="004E4B7B">
      <w:r>
        <w:annotationRef/>
      </w:r>
      <w:r>
        <w:t>This should be a listing.</w:t>
      </w:r>
    </w:p>
  </w:comment>
  <w:comment w:id="412" w:author="georg" w:date="2015-10-19T22:56:00Z" w:initials="g">
    <w:p w14:paraId="06084ED1" w14:textId="15CD6F3E" w:rsidR="00FB244D" w:rsidRDefault="00FB244D">
      <w:r>
        <w:annotationRef/>
      </w:r>
      <w:r>
        <w:t>fixed</w:t>
      </w:r>
    </w:p>
  </w:comment>
  <w:comment w:id="423" w:author="Charlie Cruz" w:date="2015-10-19T12:51:00Z" w:initials="CC">
    <w:p w14:paraId="18FAED58" w14:textId="77777777" w:rsidR="004E4B7B" w:rsidRDefault="004E4B7B">
      <w:r>
        <w:annotationRef/>
      </w:r>
      <w:r>
        <w:t>This should be a listing.</w:t>
      </w:r>
    </w:p>
  </w:comment>
  <w:comment w:id="425" w:author="georg" w:date="2015-10-19T23:00:00Z" w:initials="g">
    <w:p w14:paraId="45B0A97F" w14:textId="658518E0" w:rsidR="00141879" w:rsidRDefault="00141879">
      <w:r>
        <w:annotationRef/>
      </w:r>
      <w:r>
        <w:t>Fixed</w:t>
      </w:r>
    </w:p>
    <w:p w14:paraId="6E9ADFFD" w14:textId="77777777" w:rsidR="00141879" w:rsidRDefault="00141879"/>
  </w:comment>
  <w:comment w:id="424" w:author="Charlie Cruz" w:date="2015-10-19T12:51:00Z" w:initials="CC">
    <w:p w14:paraId="6D700954" w14:textId="77777777" w:rsidR="004E4B7B" w:rsidRDefault="004E4B7B">
      <w:r>
        <w:annotationRef/>
      </w:r>
      <w:r>
        <w:t>Indicate which file to insert this into.</w:t>
      </w:r>
    </w:p>
  </w:comment>
  <w:comment w:id="426" w:author="georg" w:date="2015-10-19T23:00:00Z" w:initials="g">
    <w:p w14:paraId="3F7901BD" w14:textId="11A46A8A" w:rsidR="00141879" w:rsidRDefault="00141879">
      <w:r>
        <w:annotationRef/>
      </w:r>
      <w:r>
        <w:t>Fixed. See my previous comments on this</w:t>
      </w:r>
    </w:p>
  </w:comment>
  <w:comment w:id="429" w:author="Charlie Cruz" w:date="2015-10-19T12:51:00Z" w:initials="CC">
    <w:p w14:paraId="7E22DCD7" w14:textId="77777777" w:rsidR="004E4B7B" w:rsidRDefault="004E4B7B">
      <w:r>
        <w:annotationRef/>
      </w:r>
      <w:r>
        <w:t>Replace "got" with "have".</w:t>
      </w:r>
    </w:p>
  </w:comment>
  <w:comment w:id="430" w:author="georg" w:date="2015-10-19T23:03:00Z" w:initials="g">
    <w:p w14:paraId="6795CF65" w14:textId="7951F68C" w:rsidR="00141879" w:rsidRDefault="00141879">
      <w:r>
        <w:annotationRef/>
      </w:r>
      <w:r>
        <w:t>Fixed</w:t>
      </w:r>
    </w:p>
  </w:comment>
  <w:comment w:id="435" w:author="Charlie Cruz" w:date="2015-10-19T12:51:00Z" w:initials="CC">
    <w:p w14:paraId="1A7F11BA" w14:textId="77777777" w:rsidR="004E4B7B" w:rsidRDefault="004E4B7B">
      <w:r>
        <w:annotationRef/>
      </w:r>
      <w:r>
        <w:t>Indicate which file to insert this into.</w:t>
      </w:r>
    </w:p>
  </w:comment>
  <w:comment w:id="436" w:author="georg" w:date="2015-10-19T23:06:00Z" w:initials="g">
    <w:p w14:paraId="6685EF8F" w14:textId="401A99AA" w:rsidR="00141879" w:rsidRDefault="00141879">
      <w:r>
        <w:annotationRef/>
      </w:r>
      <w:r>
        <w:t>fixed</w:t>
      </w:r>
    </w:p>
  </w:comment>
  <w:comment w:id="445" w:author="Charlie Cruz" w:date="2015-10-19T12:51:00Z" w:initials="CC">
    <w:p w14:paraId="17D7DC86" w14:textId="77777777" w:rsidR="004E4B7B" w:rsidRDefault="004E4B7B">
      <w:r>
        <w:annotationRef/>
      </w:r>
      <w:r>
        <w:t>Indicate which file to insert this into.</w:t>
      </w:r>
    </w:p>
  </w:comment>
  <w:comment w:id="447" w:author="georg" w:date="2015-10-19T23:07:00Z" w:initials="g">
    <w:p w14:paraId="2CB99086" w14:textId="43E2DF68" w:rsidR="00141879" w:rsidRDefault="00141879">
      <w:r>
        <w:annotationRef/>
      </w:r>
      <w:r>
        <w:t>Fixed</w:t>
      </w:r>
    </w:p>
  </w:comment>
  <w:comment w:id="446" w:author="Charlie Cruz" w:date="2015-10-19T12:51:00Z" w:initials="CC">
    <w:p w14:paraId="4F33ACE3" w14:textId="77777777" w:rsidR="004E4B7B" w:rsidRDefault="004E4B7B">
      <w:r>
        <w:annotationRef/>
      </w:r>
      <w:r>
        <w:t>This should be a listing.</w:t>
      </w:r>
    </w:p>
  </w:comment>
  <w:comment w:id="448" w:author="georg" w:date="2015-10-19T23:07:00Z" w:initials="g">
    <w:p w14:paraId="57CE656B" w14:textId="6C406E3C" w:rsidR="00141879" w:rsidRDefault="00141879">
      <w:r>
        <w:annotationRef/>
      </w:r>
      <w:r>
        <w:t>fixed</w:t>
      </w:r>
    </w:p>
  </w:comment>
  <w:comment w:id="457" w:author="Charlie Cruz" w:date="2015-10-19T12:51:00Z" w:initials="CC">
    <w:p w14:paraId="4F90B388" w14:textId="77777777" w:rsidR="00564CBC" w:rsidRDefault="00564CBC" w:rsidP="00564CBC">
      <w:r>
        <w:annotationRef/>
      </w:r>
      <w:r>
        <w:annotationRef/>
      </w:r>
      <w:r>
        <w:t>In other chapters listing caption is before the listing.</w:t>
      </w:r>
    </w:p>
    <w:p w14:paraId="7D4456EC" w14:textId="77777777" w:rsidR="00564CBC" w:rsidRDefault="00564CBC" w:rsidP="00564CBC"/>
  </w:comment>
  <w:comment w:id="458" w:author="georg" w:date="2015-10-19T23:11:00Z" w:initials="g">
    <w:p w14:paraId="11EC943A" w14:textId="454225DC" w:rsidR="00564CBC" w:rsidRDefault="00564CBC">
      <w:r>
        <w:annotationRef/>
      </w:r>
      <w:r>
        <w:t>fixed</w:t>
      </w:r>
    </w:p>
  </w:comment>
  <w:comment w:id="463" w:author="Charlie Cruz" w:date="2015-10-19T12:51:00Z" w:initials="CC">
    <w:p w14:paraId="0C7C60C0" w14:textId="77777777" w:rsidR="004E4B7B" w:rsidRDefault="004E4B7B">
      <w:r>
        <w:annotationRef/>
      </w:r>
      <w:r>
        <w:t>Indicate which file to insert this into.</w:t>
      </w:r>
    </w:p>
  </w:comment>
  <w:comment w:id="464" w:author="georg" w:date="2015-10-19T23:10:00Z" w:initials="g">
    <w:p w14:paraId="4B4BDA8A" w14:textId="36B082B2" w:rsidR="00564CBC" w:rsidRDefault="00564CBC">
      <w:r>
        <w:annotationRef/>
      </w:r>
      <w:r>
        <w:t>fixed</w:t>
      </w:r>
    </w:p>
  </w:comment>
  <w:comment w:id="467" w:author="Charlie Cruz" w:date="2015-10-19T12:51:00Z" w:initials="CC">
    <w:p w14:paraId="1A9868E3" w14:textId="77777777" w:rsidR="004E4B7B" w:rsidRDefault="004E4B7B" w:rsidP="003C381A">
      <w:r>
        <w:annotationRef/>
      </w:r>
      <w:r>
        <w:annotationRef/>
      </w:r>
      <w:r>
        <w:t>In other chapters listing caption is before the listing.</w:t>
      </w:r>
    </w:p>
    <w:p w14:paraId="63FC9CB6" w14:textId="77777777" w:rsidR="004E4B7B" w:rsidRDefault="004E4B7B"/>
  </w:comment>
  <w:comment w:id="476" w:author="Charlie Cruz" w:date="2015-10-19T12:51:00Z" w:initials="CC">
    <w:p w14:paraId="113D0006" w14:textId="77777777" w:rsidR="00564CBC" w:rsidRDefault="00564CBC" w:rsidP="00564CBC">
      <w:r>
        <w:annotationRef/>
      </w:r>
      <w:r>
        <w:annotationRef/>
      </w:r>
      <w:r>
        <w:t>In other chapters listing caption is before the listing.</w:t>
      </w:r>
    </w:p>
    <w:p w14:paraId="6C369E60" w14:textId="77777777" w:rsidR="00564CBC" w:rsidRDefault="00564CBC" w:rsidP="00564CBC"/>
  </w:comment>
  <w:comment w:id="477" w:author="georg" w:date="2015-10-19T23:12:00Z" w:initials="g">
    <w:p w14:paraId="6DDA7E3D" w14:textId="4C672B16" w:rsidR="00564CBC" w:rsidRDefault="00564CBC">
      <w:r>
        <w:annotationRef/>
      </w:r>
      <w:r>
        <w:t>fixed</w:t>
      </w:r>
    </w:p>
  </w:comment>
  <w:comment w:id="482" w:author="Charlie Cruz" w:date="2015-10-19T12:51:00Z" w:initials="CC">
    <w:p w14:paraId="6D14E08F" w14:textId="77777777" w:rsidR="004E4B7B" w:rsidRDefault="004E4B7B" w:rsidP="003442A6">
      <w:r>
        <w:annotationRef/>
      </w:r>
      <w:r>
        <w:annotationRef/>
      </w:r>
      <w:r>
        <w:t>Indicate which file to insert this into.</w:t>
      </w:r>
    </w:p>
    <w:p w14:paraId="54F7C41C" w14:textId="77777777" w:rsidR="004E4B7B" w:rsidRDefault="004E4B7B"/>
  </w:comment>
  <w:comment w:id="483" w:author="georg" w:date="2015-10-19T23:12:00Z" w:initials="g">
    <w:p w14:paraId="4B2CD6BE" w14:textId="67800995" w:rsidR="00564CBC" w:rsidRDefault="00564CBC">
      <w:r>
        <w:annotationRef/>
      </w:r>
      <w:r>
        <w:t>fixed</w:t>
      </w:r>
    </w:p>
  </w:comment>
  <w:comment w:id="486" w:author="Charlie Cruz" w:date="2015-10-19T12:51:00Z" w:initials="CC">
    <w:p w14:paraId="402B513F" w14:textId="77777777" w:rsidR="004E4B7B" w:rsidRDefault="004E4B7B" w:rsidP="003C381A">
      <w:r>
        <w:annotationRef/>
      </w:r>
      <w:r>
        <w:annotationRef/>
      </w:r>
      <w:r>
        <w:t>In other chapters listing caption is before the listing.</w:t>
      </w:r>
    </w:p>
    <w:p w14:paraId="58D8A704" w14:textId="77777777" w:rsidR="004E4B7B" w:rsidRDefault="004E4B7B"/>
  </w:comment>
  <w:comment w:id="495" w:author="Charlie Cruz" w:date="2015-10-19T12:51:00Z" w:initials="CC">
    <w:p w14:paraId="500AEE0D" w14:textId="77777777" w:rsidR="00564CBC" w:rsidRDefault="00564CBC" w:rsidP="00564CBC">
      <w:r>
        <w:annotationRef/>
      </w:r>
      <w:r>
        <w:annotationRef/>
      </w:r>
      <w:r>
        <w:t>In other chapters listing caption is before the listing.</w:t>
      </w:r>
    </w:p>
    <w:p w14:paraId="4E5B3CB7" w14:textId="77777777" w:rsidR="00564CBC" w:rsidRDefault="00564CBC" w:rsidP="00564CBC"/>
  </w:comment>
  <w:comment w:id="501" w:author="Charlie Cruz" w:date="2015-10-19T12:51:00Z" w:initials="CC">
    <w:p w14:paraId="0A8C2916" w14:textId="77777777" w:rsidR="004E4B7B" w:rsidRDefault="004E4B7B" w:rsidP="003C381A">
      <w:r>
        <w:annotationRef/>
      </w:r>
      <w:r>
        <w:annotationRef/>
      </w:r>
      <w:r>
        <w:t>In other chapters listing caption is before the listing.</w:t>
      </w:r>
    </w:p>
    <w:p w14:paraId="3E10E24C" w14:textId="77777777" w:rsidR="004E4B7B" w:rsidRDefault="004E4B7B"/>
  </w:comment>
  <w:comment w:id="503" w:author="Charlie Cruz" w:date="2015-10-19T12:51:00Z" w:initials="CC">
    <w:p w14:paraId="28C64505" w14:textId="77777777" w:rsidR="004E4B7B" w:rsidRDefault="004E4B7B">
      <w:r>
        <w:annotationRef/>
      </w:r>
      <w:r>
        <w:t>Indicate to the reader that they should run the application.</w:t>
      </w:r>
    </w:p>
  </w:comment>
  <w:comment w:id="504" w:author="Jim Markham" w:date="2015-10-19T12:51:00Z" w:initials="J.Markham">
    <w:p w14:paraId="59528843" w14:textId="77777777" w:rsidR="004E4B7B" w:rsidRDefault="004E4B7B">
      <w:r>
        <w:annotationRef/>
      </w:r>
      <w:r>
        <w:t>Reference all figures by number before they appear.</w:t>
      </w:r>
    </w:p>
  </w:comment>
  <w:comment w:id="510" w:author="Jim Markham" w:date="2015-10-19T12:51:00Z" w:initials="J.Markham">
    <w:p w14:paraId="4E425C10" w14:textId="77777777" w:rsidR="004E4B7B" w:rsidRDefault="004E4B7B">
      <w:r>
        <w:annotationRef/>
      </w:r>
      <w:r>
        <w:t>Caption needed.</w:t>
      </w:r>
    </w:p>
  </w:comment>
  <w:comment w:id="511" w:author="georg" w:date="2015-10-19T23:15:00Z" w:initials="g">
    <w:p w14:paraId="0BA0EDC2" w14:textId="6EBB7626" w:rsidR="00BE42E3" w:rsidRDefault="00BE42E3">
      <w:r>
        <w:annotationRef/>
      </w:r>
      <w:r>
        <w:t>fixed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206DD43" w15:done="0"/>
  <w15:commentEx w15:paraId="6C63465A" w15:done="0"/>
  <w15:commentEx w15:paraId="378EE3EE" w15:done="0"/>
  <w15:commentEx w15:paraId="7FCAF766" w15:done="0"/>
  <w15:commentEx w15:paraId="2882115F" w15:done="0"/>
  <w15:commentEx w15:paraId="20E1332B" w15:done="0"/>
  <w15:commentEx w15:paraId="7A74C14C" w15:done="0"/>
  <w15:commentEx w15:paraId="6C288827" w15:done="0"/>
  <w15:commentEx w15:paraId="69FC30A2" w15:done="0"/>
  <w15:commentEx w15:paraId="73144B85" w15:paraIdParent="69FC30A2" w15:done="0"/>
  <w15:commentEx w15:paraId="0AE2A96C" w15:done="0"/>
  <w15:commentEx w15:paraId="5F4A814B" w15:paraIdParent="0AE2A96C" w15:done="0"/>
  <w15:commentEx w15:paraId="348A3D4C" w15:done="0"/>
  <w15:commentEx w15:paraId="365E54C4" w15:done="0"/>
  <w15:commentEx w15:paraId="630CF557" w15:paraIdParent="365E54C4" w15:done="0"/>
  <w15:commentEx w15:paraId="5BE6B9F8" w15:done="0"/>
  <w15:commentEx w15:paraId="00183153" w15:paraIdParent="5BE6B9F8" w15:done="0"/>
  <w15:commentEx w15:paraId="3D7945F9" w15:done="0"/>
  <w15:commentEx w15:paraId="05490159" w15:paraIdParent="3D7945F9" w15:done="0"/>
  <w15:commentEx w15:paraId="707E23FE" w15:done="0"/>
  <w15:commentEx w15:paraId="6A0C1DA1" w15:paraIdParent="707E23FE" w15:done="0"/>
  <w15:commentEx w15:paraId="3237AC81" w15:done="0"/>
  <w15:commentEx w15:paraId="63DD6945" w15:paraIdParent="3237AC81" w15:done="0"/>
  <w15:commentEx w15:paraId="1C4E4C94" w15:done="0"/>
  <w15:commentEx w15:paraId="4662546D" w15:paraIdParent="1C4E4C94" w15:done="0"/>
  <w15:commentEx w15:paraId="1CE193A0" w15:done="0"/>
  <w15:commentEx w15:paraId="14E934E6" w15:done="0"/>
  <w15:commentEx w15:paraId="519F11E1" w15:done="0"/>
  <w15:commentEx w15:paraId="5836C42D" w15:done="0"/>
  <w15:commentEx w15:paraId="165772E6" w15:paraIdParent="5836C42D" w15:done="0"/>
  <w15:commentEx w15:paraId="5E7DB2AA" w15:done="0"/>
  <w15:commentEx w15:paraId="645C7B51" w15:done="0"/>
  <w15:commentEx w15:paraId="01441CF5" w15:paraIdParent="645C7B51" w15:done="0"/>
  <w15:commentEx w15:paraId="173BFA01" w15:done="0"/>
  <w15:commentEx w15:paraId="72F2AE75" w15:done="0"/>
  <w15:commentEx w15:paraId="631BC440" w15:done="0"/>
  <w15:commentEx w15:paraId="55848851" w15:paraIdParent="631BC440" w15:done="0"/>
  <w15:commentEx w15:paraId="3B44ADEE" w15:done="0"/>
  <w15:commentEx w15:paraId="78928135" w15:paraIdParent="3B44ADEE" w15:done="0"/>
  <w15:commentEx w15:paraId="54D165C4" w15:done="0"/>
  <w15:commentEx w15:paraId="64715106" w15:paraIdParent="54D165C4" w15:done="0"/>
  <w15:commentEx w15:paraId="0039F609" w15:done="0"/>
  <w15:commentEx w15:paraId="1D31F5D1" w15:paraIdParent="0039F609" w15:done="0"/>
  <w15:commentEx w15:paraId="4AA064FA" w15:done="0"/>
  <w15:commentEx w15:paraId="064E9D06" w15:done="0"/>
  <w15:commentEx w15:paraId="1DD9C81B" w15:paraIdParent="064E9D06" w15:done="0"/>
  <w15:commentEx w15:paraId="10EA94A6" w15:done="0"/>
  <w15:commentEx w15:paraId="125550E4" w15:done="0"/>
  <w15:commentEx w15:paraId="2C10E64B" w15:paraIdParent="125550E4" w15:done="0"/>
  <w15:commentEx w15:paraId="6E0CF139" w15:done="0"/>
  <w15:commentEx w15:paraId="018CCCA0" w15:done="0"/>
  <w15:commentEx w15:paraId="68D75FED" w15:done="0"/>
  <w15:commentEx w15:paraId="2987EAE8" w15:done="0"/>
  <w15:commentEx w15:paraId="5E4B831F" w15:done="0"/>
  <w15:commentEx w15:paraId="16F6ABA7" w15:paraIdParent="5E4B831F" w15:done="0"/>
  <w15:commentEx w15:paraId="11F228FC" w15:done="0"/>
  <w15:commentEx w15:paraId="33EF55BC" w15:done="0"/>
  <w15:commentEx w15:paraId="7FB8ED34" w15:done="0"/>
  <w15:commentEx w15:paraId="19FC141A" w15:paraIdParent="7FB8ED34" w15:done="0"/>
  <w15:commentEx w15:paraId="270B5F93" w15:done="0"/>
  <w15:commentEx w15:paraId="7A5E57A6" w15:done="0"/>
  <w15:commentEx w15:paraId="36822F5C" w15:done="0"/>
  <w15:commentEx w15:paraId="105585ED" w15:done="0"/>
  <w15:commentEx w15:paraId="3BFF8A13" w15:done="0"/>
  <w15:commentEx w15:paraId="43EDB71E" w15:done="0"/>
  <w15:commentEx w15:paraId="3ABA0397" w15:paraIdParent="43EDB71E" w15:done="0"/>
  <w15:commentEx w15:paraId="7B78951A" w15:done="0"/>
  <w15:commentEx w15:paraId="5BFD0286" w15:done="0"/>
  <w15:commentEx w15:paraId="185F4F23" w15:paraIdParent="5BFD0286" w15:done="0"/>
  <w15:commentEx w15:paraId="1456C718" w15:done="0"/>
  <w15:commentEx w15:paraId="02A0E598" w15:paraIdParent="1456C718" w15:done="0"/>
  <w15:commentEx w15:paraId="60209339" w15:done="0"/>
  <w15:commentEx w15:paraId="5CBCD1B0" w15:done="0"/>
  <w15:commentEx w15:paraId="52C540ED" w15:done="0"/>
  <w15:commentEx w15:paraId="45312CA4" w15:paraIdParent="52C540ED" w15:done="0"/>
  <w15:commentEx w15:paraId="7458A4D4" w15:done="0"/>
  <w15:commentEx w15:paraId="6EBAC821" w15:paraIdParent="7458A4D4" w15:done="0"/>
  <w15:commentEx w15:paraId="07B845F7" w15:done="0"/>
  <w15:commentEx w15:paraId="06F08358" w15:paraIdParent="07B845F7" w15:done="0"/>
  <w15:commentEx w15:paraId="4360CC67" w15:done="0"/>
  <w15:commentEx w15:paraId="574B0BC5" w15:paraIdParent="4360CC67" w15:done="0"/>
  <w15:commentEx w15:paraId="738E63AE" w15:done="0"/>
  <w15:commentEx w15:paraId="346086B0" w15:paraIdParent="738E63AE" w15:done="0"/>
  <w15:commentEx w15:paraId="3893095D" w15:done="0"/>
  <w15:commentEx w15:paraId="1A9AE4E1" w15:paraIdParent="3893095D" w15:done="0"/>
  <w15:commentEx w15:paraId="7BDB1810" w15:done="0"/>
  <w15:commentEx w15:paraId="38073B30" w15:paraIdParent="7BDB1810" w15:done="0"/>
  <w15:commentEx w15:paraId="1F371181" w15:done="0"/>
  <w15:commentEx w15:paraId="30769F19" w15:paraIdParent="1F371181" w15:done="0"/>
  <w15:commentEx w15:paraId="1EA746BA" w15:done="0"/>
  <w15:commentEx w15:paraId="0A45929C" w15:paraIdParent="1EA746BA" w15:done="0"/>
  <w15:commentEx w15:paraId="1250FE47" w15:done="0"/>
  <w15:commentEx w15:paraId="33C2F27F" w15:paraIdParent="1250FE47" w15:done="0"/>
  <w15:commentEx w15:paraId="48379FD1" w15:done="0"/>
  <w15:commentEx w15:paraId="06084ED1" w15:paraIdParent="48379FD1" w15:done="0"/>
  <w15:commentEx w15:paraId="18FAED58" w15:done="0"/>
  <w15:commentEx w15:paraId="6E9ADFFD" w15:paraIdParent="18FAED58" w15:done="0"/>
  <w15:commentEx w15:paraId="6D700954" w15:done="0"/>
  <w15:commentEx w15:paraId="3F7901BD" w15:paraIdParent="6D700954" w15:done="0"/>
  <w15:commentEx w15:paraId="7E22DCD7" w15:done="0"/>
  <w15:commentEx w15:paraId="6795CF65" w15:paraIdParent="7E22DCD7" w15:done="0"/>
  <w15:commentEx w15:paraId="1A7F11BA" w15:done="0"/>
  <w15:commentEx w15:paraId="6685EF8F" w15:paraIdParent="1A7F11BA" w15:done="0"/>
  <w15:commentEx w15:paraId="17D7DC86" w15:done="0"/>
  <w15:commentEx w15:paraId="2CB99086" w15:paraIdParent="17D7DC86" w15:done="0"/>
  <w15:commentEx w15:paraId="4F33ACE3" w15:done="0"/>
  <w15:commentEx w15:paraId="57CE656B" w15:paraIdParent="4F33ACE3" w15:done="0"/>
  <w15:commentEx w15:paraId="7D4456EC" w15:done="0"/>
  <w15:commentEx w15:paraId="11EC943A" w15:paraIdParent="7D4456EC" w15:done="0"/>
  <w15:commentEx w15:paraId="0C7C60C0" w15:done="0"/>
  <w15:commentEx w15:paraId="4B4BDA8A" w15:paraIdParent="0C7C60C0" w15:done="0"/>
  <w15:commentEx w15:paraId="63FC9CB6" w15:done="0"/>
  <w15:commentEx w15:paraId="6C369E60" w15:done="0"/>
  <w15:commentEx w15:paraId="6DDA7E3D" w15:paraIdParent="6C369E60" w15:done="0"/>
  <w15:commentEx w15:paraId="54F7C41C" w15:done="0"/>
  <w15:commentEx w15:paraId="4B2CD6BE" w15:paraIdParent="54F7C41C" w15:done="0"/>
  <w15:commentEx w15:paraId="58D8A704" w15:done="0"/>
  <w15:commentEx w15:paraId="4E5B3CB7" w15:done="0"/>
  <w15:commentEx w15:paraId="3E10E24C" w15:done="0"/>
  <w15:commentEx w15:paraId="28C64505" w15:done="0"/>
  <w15:commentEx w15:paraId="59528843" w15:done="0"/>
  <w15:commentEx w15:paraId="4E425C10" w15:done="0"/>
  <w15:commentEx w15:paraId="0BA0EDC2" w15:paraIdParent="4E425C1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957822" w14:textId="77777777" w:rsidR="00C33157" w:rsidRDefault="00C33157">
      <w:r>
        <w:separator/>
      </w:r>
    </w:p>
  </w:endnote>
  <w:endnote w:type="continuationSeparator" w:id="0">
    <w:p w14:paraId="0F104D9A" w14:textId="77777777" w:rsidR="00C33157" w:rsidRDefault="00C331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Roman">
    <w:altName w:val="Cambria"/>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embedRegular r:id="rId1" w:fontKey="{E6EE99D7-8E04-40FA-9B87-6E9F59198732}"/>
    <w:embedBold r:id="rId2" w:fontKey="{A90D87B2-6081-4BEE-8861-7C1F621C299E}"/>
    <w:embedItalic r:id="rId3" w:fontKey="{BDDB5293-F757-42B0-A0D7-6969B2BF6ACE}"/>
  </w:font>
  <w:font w:name="HelveticaNeueHeavyCond">
    <w:altName w:val="Times New Roman"/>
    <w:charset w:val="00"/>
    <w:family w:val="auto"/>
    <w:pitch w:val="variable"/>
    <w:sig w:usb0="00000001" w:usb1="00000000" w:usb2="00000000" w:usb3="00000000" w:csb0="00000111" w:csb1="00000000"/>
  </w:font>
  <w:font w:name="HelveticaNeue BlackCond">
    <w:altName w:val="Cambria"/>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4" w:fontKey="{9C166423-0CB3-45FD-98D3-886AFBEB9B5C}"/>
  </w:font>
  <w:font w:name="PMingLiU">
    <w:altName w:val="新細明體"/>
    <w:panose1 w:val="02020500000000000000"/>
    <w:charset w:val="88"/>
    <w:family w:val="auto"/>
    <w:notTrueType/>
    <w:pitch w:val="variable"/>
    <w:sig w:usb0="00000001" w:usb1="08080000" w:usb2="00000010" w:usb3="00000000" w:csb0="00100000" w:csb1="00000000"/>
  </w:font>
  <w:font w:name="ZapfDingbats">
    <w:altName w:val="Zapf Dingbats"/>
    <w:panose1 w:val="00000000000000000000"/>
    <w:charset w:val="00"/>
    <w:family w:val="decorative"/>
    <w:notTrueType/>
    <w:pitch w:val="variable"/>
    <w:sig w:usb0="00000003" w:usb1="00000000" w:usb2="00000000" w:usb3="00000000" w:csb0="00000001" w:csb1="00000000"/>
  </w:font>
  <w:font w:name="HelveticaNeue MediumCond">
    <w:altName w:val="Cambria"/>
    <w:panose1 w:val="00000000000000000000"/>
    <w:charset w:val="00"/>
    <w:family w:val="swiss"/>
    <w:notTrueType/>
    <w:pitch w:val="variable"/>
    <w:sig w:usb0="00000003" w:usb1="00000000" w:usb2="00000000" w:usb3="00000000" w:csb0="00000001" w:csb1="00000000"/>
  </w:font>
  <w:font w:name="HelveticaNeue MediumExt">
    <w:panose1 w:val="00000000000000000000"/>
    <w:charset w:val="00"/>
    <w:family w:val="swiss"/>
    <w:notTrueType/>
    <w:pitch w:val="variable"/>
    <w:sig w:usb0="00000003" w:usb1="00000000" w:usb2="00000000" w:usb3="00000000" w:csb0="00000001" w:csb1="00000000"/>
  </w:font>
  <w:font w:name="Utopia">
    <w:altName w:val="Cambria"/>
    <w:panose1 w:val="00000000000000000000"/>
    <w:charset w:val="00"/>
    <w:family w:val="roman"/>
    <w:notTrueType/>
    <w:pitch w:val="variable"/>
    <w:sig w:usb0="00000003" w:usb1="00000000" w:usb2="00000000" w:usb3="00000000" w:csb0="00000001" w:csb1="00000000"/>
  </w:font>
  <w:font w:name="Utopia Bold">
    <w:panose1 w:val="00000000000000000000"/>
    <w:charset w:val="00"/>
    <w:family w:val="roman"/>
    <w:notTrueType/>
    <w:pitch w:val="variable"/>
    <w:sig w:usb0="00000003" w:usb1="00000000" w:usb2="00000000" w:usb3="00000000" w:csb0="00000001" w:csb1="00000000"/>
  </w:font>
  <w:font w:name="UtopiaItalic">
    <w:altName w:val="Courier New"/>
    <w:panose1 w:val="00000000000000000000"/>
    <w:charset w:val="00"/>
    <w:family w:val="decorative"/>
    <w:notTrueType/>
    <w:pitch w:val="variable"/>
    <w:sig w:usb0="00000003" w:usb1="00000000" w:usb2="00000000" w:usb3="00000000" w:csb0="00000001" w:csb1="00000000"/>
  </w:font>
  <w:font w:name="Helvetica Neue">
    <w:altName w:val="Corbel"/>
    <w:charset w:val="00"/>
    <w:family w:val="auto"/>
    <w:pitch w:val="variable"/>
    <w:sig w:usb0="00000003" w:usb1="500079DB" w:usb2="00000010" w:usb3="00000000" w:csb0="00000001" w:csb1="00000000"/>
  </w:font>
  <w:font w:name="Cambria">
    <w:panose1 w:val="02040503050406030204"/>
    <w:charset w:val="00"/>
    <w:family w:val="roman"/>
    <w:pitch w:val="variable"/>
    <w:sig w:usb0="E00002FF" w:usb1="400004FF" w:usb2="00000000" w:usb3="00000000" w:csb0="0000019F" w:csb1="00000000"/>
    <w:embedRegular r:id="rId5" w:fontKey="{A01B96B0-BD7A-4D7A-A645-80D94F7E9083}"/>
  </w:font>
  <w:font w:name="Bookman Old Style">
    <w:panose1 w:val="02050604050505020204"/>
    <w:charset w:val="00"/>
    <w:family w:val="roman"/>
    <w:pitch w:val="variable"/>
    <w:sig w:usb0="00000287" w:usb1="00000000" w:usb2="00000000" w:usb3="00000000" w:csb0="0000009F" w:csb1="00000000"/>
    <w:embedBold r:id="rId6" w:fontKey="{782620BE-D3F5-4935-9073-815BDBA75058}"/>
  </w:font>
  <w:font w:name="Book Antiqua">
    <w:panose1 w:val="02040602050305030304"/>
    <w:charset w:val="00"/>
    <w:family w:val="roman"/>
    <w:pitch w:val="variable"/>
    <w:sig w:usb0="00000287" w:usb1="00000000" w:usb2="00000000" w:usb3="00000000" w:csb0="0000009F" w:csb1="00000000"/>
    <w:embedRegular r:id="rId7" w:fontKey="{2A4ED243-E1BA-4E78-84E7-F212E65EBFF3}"/>
    <w:embedBold r:id="rId8" w:fontKey="{8C0F7FC2-2314-40FD-8468-3A5A24C066E8}"/>
  </w:font>
  <w:font w:name="HelveticaNeue Condensed">
    <w:altName w:val="Cambria"/>
    <w:panose1 w:val="00000000000000000000"/>
    <w:charset w:val="00"/>
    <w:family w:val="swiss"/>
    <w:notTrueType/>
    <w:pitch w:val="variable"/>
    <w:sig w:usb0="00000003" w:usb1="00000000" w:usb2="00000000" w:usb3="00000000" w:csb0="00000001" w:csb1="00000000"/>
  </w:font>
  <w:font w:name="TheSansMonoConNormal">
    <w:altName w:val="Cambria"/>
    <w:panose1 w:val="00000000000000000000"/>
    <w:charset w:val="00"/>
    <w:family w:val="modern"/>
    <w:notTrueType/>
    <w:pitch w:val="variable"/>
    <w:sig w:usb0="00000003" w:usb1="00000000" w:usb2="00000000" w:usb3="00000000" w:csb0="00000001" w:csb1="00000000"/>
  </w:font>
  <w:font w:name="TheSansMonoConBlack">
    <w:altName w:val="Cambria"/>
    <w:panose1 w:val="00000000000000000000"/>
    <w:charset w:val="00"/>
    <w:family w:val="modern"/>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embedRegular r:id="rId9" w:fontKey="{A2AFFE2C-0A81-417E-8CD1-C6BC4937805F}"/>
  </w:font>
  <w:font w:name="Trebuchet MS">
    <w:panose1 w:val="020B0603020202020204"/>
    <w:charset w:val="00"/>
    <w:family w:val="swiss"/>
    <w:pitch w:val="variable"/>
    <w:sig w:usb0="00000687" w:usb1="00000000" w:usb2="00000000" w:usb3="00000000" w:csb0="0000009F" w:csb1="00000000"/>
    <w:embedBold r:id="rId10" w:fontKey="{0396FACA-8536-4555-8EBD-5BC18FAAA3EA}"/>
  </w:font>
  <w:font w:name="Tahoma">
    <w:panose1 w:val="020B0604030504040204"/>
    <w:charset w:val="00"/>
    <w:family w:val="swiss"/>
    <w:pitch w:val="variable"/>
    <w:sig w:usb0="E1002EFF" w:usb1="C000605B" w:usb2="00000029" w:usb3="00000000" w:csb0="000101FF" w:csb1="00000000"/>
    <w:embedRegular r:id="rId11" w:fontKey="{B1D0B749-3E1C-4B25-94CF-47A85132ABA6}"/>
  </w:font>
  <w:font w:name="MS Gothic">
    <w:altName w:val="ＭＳ ゴシック"/>
    <w:panose1 w:val="020B0609070205080204"/>
    <w:charset w:val="80"/>
    <w:family w:val="modern"/>
    <w:notTrueType/>
    <w:pitch w:val="fixed"/>
    <w:sig w:usb0="00000001" w:usb1="08070000" w:usb2="00000010" w:usb3="00000000" w:csb0="00020000"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B4BF37" w14:textId="77777777" w:rsidR="00C33157" w:rsidRDefault="00C33157">
      <w:r>
        <w:separator/>
      </w:r>
    </w:p>
  </w:footnote>
  <w:footnote w:type="continuationSeparator" w:id="0">
    <w:p w14:paraId="31DF5679" w14:textId="77777777" w:rsidR="00C33157" w:rsidRDefault="00C331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F9E901" w14:textId="77777777" w:rsidR="004E4B7B" w:rsidRDefault="004E4B7B" w:rsidP="000C595D">
    <w:pPr>
      <w:pStyle w:val="Header"/>
    </w:pPr>
    <w:r>
      <w:rPr>
        <w:noProof/>
      </w:rPr>
      <w:pict w14:anchorId="7E969123">
        <v:shape id="Arc 37" o:spid="_x0000_s2053" style="position:absolute;margin-left:-10.65pt;margin-top:11.05pt;width:455.35pt;height:47.8pt;rotation:-465fd;flip:x;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wrapcoords="1637 0 -36 0 -36 1012 19572 5400 19572 5738 20782 6750 20959 6750 21280 6750 21280 6412 20497 5738 20034 5400 20070 4050 12134 338 9181 0 16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" adj="0,,0" path="m-1,677nfc1754,227,3557,-1,5369,-1v6028,,11782,2520,15871,6949em-1,677nsc1754,227,3557,-1,5369,-1v6028,,11782,2520,15871,6949l5369,21600,-1,677xe" filled="f" strokeweight=".5pt">
          <v:stroke joinstyle="round"/>
          <v:formulas/>
          <v:path arrowok="t" o:extrusionok="f" o:connecttype="custom" o:connectlocs="0,535534;1451697235,5488806;366956775,17061196" o:connectangles="0,0,0"/>
          <w10:wrap type="through"/>
        </v:shape>
      </w:pict>
    </w:r>
    <w:r>
      <w:rPr>
        <w:noProof/>
      </w:rPr>
      <w:pict w14:anchorId="714ADF67">
        <v:shapetype id="_x0000_t202" coordsize="21600,21600" o:spt="202" path="m,l,21600r21600,l21600,xe">
          <v:stroke joinstyle="miter"/>
          <v:path gradientshapeok="t" o:connecttype="rect"/>
        </v:shapetype>
        <v:shape id="Text Box 17" o:spid="_x0000_s2052" type="#_x0000_t202" style="position:absolute;margin-left:-43.5pt;margin-top:-3.75pt;width:43.2pt;height:20.8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" filled="f" stroked="f">
          <v:textbox>
            <w:txbxContent>
              <w:p w14:paraId="59A461D2" w14:textId="77777777" w:rsidR="004E4B7B" w:rsidRPr="00E3343C" w:rsidRDefault="004E4B7B" w:rsidP="00E3343C">
                <w:pPr>
                  <w:jc w:val="right"/>
                  <w:rPr>
                    <w:rStyle w:val="PageNumber"/>
                    <w:rFonts w:ascii="HelveticaNeue MediumCond" w:hAnsi="HelveticaNeue MediumCond"/>
                    <w:b/>
                    <w:bCs/>
                  </w:rPr>
                </w:pPr>
                <w:r w:rsidRPr="00E3343C">
                  <w:rPr>
                    <w:rStyle w:val="PageNumber"/>
                    <w:rFonts w:ascii="HelveticaNeue MediumCond" w:hAnsi="HelveticaNeue MediumCond"/>
                    <w:b/>
                    <w:bCs/>
                  </w:rPr>
                  <w:fldChar w:fldCharType="begin"/>
                </w:r>
                <w:r w:rsidRPr="00E3343C">
                  <w:rPr>
                    <w:rStyle w:val="PageNumber"/>
                    <w:rFonts w:ascii="HelveticaNeue MediumCond" w:hAnsi="HelveticaNeue MediumCond"/>
                    <w:b/>
                    <w:bCs/>
                  </w:rPr>
                  <w:instrText xml:space="preserve"> PAGE  \* Arabic  \* MERGEFORMAT </w:instrText>
                </w:r>
                <w:r w:rsidRPr="00E3343C">
                  <w:rPr>
                    <w:rStyle w:val="PageNumber"/>
                    <w:rFonts w:ascii="HelveticaNeue MediumCond" w:hAnsi="HelveticaNeue MediumCond"/>
                    <w:b/>
                    <w:bCs/>
                  </w:rPr>
                  <w:fldChar w:fldCharType="separate"/>
                </w:r>
                <w:r w:rsidR="00BE42E3">
                  <w:rPr>
                    <w:rStyle w:val="PageNumber"/>
                    <w:rFonts w:ascii="HelveticaNeue MediumCond" w:hAnsi="HelveticaNeue MediumCond"/>
                    <w:b/>
                    <w:bCs/>
                    <w:noProof/>
                  </w:rPr>
                  <w:t>34</w:t>
                </w:r>
                <w:r w:rsidRPr="00E3343C">
                  <w:rPr>
                    <w:rStyle w:val="PageNumber"/>
                    <w:rFonts w:ascii="HelveticaNeue MediumCond" w:hAnsi="HelveticaNeue MediumCond"/>
                    <w:b/>
                    <w:bCs/>
                  </w:rPr>
                  <w:fldChar w:fldCharType="end"/>
                </w:r>
              </w:p>
            </w:txbxContent>
          </v:textbox>
        </v:shape>
      </w:pict>
    </w:r>
    <w:r w:rsidRPr="00EA071A">
      <w:t xml:space="preserve">CHAPTER </w:t>
    </w:r>
    <w:r>
      <w:t xml:space="preserve">6: </w:t>
    </w:r>
    <w:del w:id="515" w:author="Jim Markham" w:date="2015-10-19T12:13:00Z">
      <w:r w:rsidRPr="00636BE5" w:rsidDel="00242AE9">
        <w:delText>Integrating third-party fitness trackers and data using the Fitbit API</w:delText>
      </w:r>
    </w:del>
    <w:ins w:id="516" w:author="Jim Markham" w:date="2015-10-19T12:13:00Z">
      <w:r>
        <w:t xml:space="preserve">Building an App </w:t>
      </w:r>
    </w:ins>
    <w:ins w:id="517" w:author="Jim Markham" w:date="2015-10-19T12:14:00Z">
      <w:r>
        <w:t>T</w:t>
      </w:r>
    </w:ins>
    <w:ins w:id="518" w:author="Jim Markham" w:date="2015-10-19T12:13:00Z">
      <w:r>
        <w:t xml:space="preserve">hat </w:t>
      </w:r>
    </w:ins>
    <w:ins w:id="519" w:author="Jim Markham" w:date="2015-10-19T12:14:00Z">
      <w:r>
        <w:t>I</w:t>
      </w:r>
    </w:ins>
    <w:ins w:id="520" w:author="Jim Markham" w:date="2015-10-19T12:13:00Z">
      <w:r>
        <w:t>nteracts with a Rasberry Pi</w:t>
      </w:r>
    </w:ins>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BF4E65" w14:textId="77777777" w:rsidR="004E4B7B" w:rsidRDefault="004E4B7B" w:rsidP="000C595D">
    <w:pPr>
      <w:pStyle w:val="Header"/>
      <w:jc w:val="right"/>
    </w:pPr>
    <w:r>
      <w:rPr>
        <w:noProof/>
      </w:rPr>
      <w:pict w14:anchorId="60695DA4">
        <v:shape id="Arc 38" o:spid="_x0000_s2051" style="position:absolute;left:0;text-align:left;margin-left:3pt;margin-top:11.95pt;width:457.45pt;height:51.65pt;rotation:465fd;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wrapcoords="1735 0 -35 0 -35 939 19086 5009 19086 5322 20927 6887 21104 6887 21281 6887 21281 6574 20148 5322 19582 5009 19617 3757 11933 313 9065 0 173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" adj="0,,0" path="m-1,677nfc1754,227,3557,-1,5369,-1v6028,,11782,2520,15871,6949em-1,677nsc1754,227,3557,-1,5369,-1v6028,,11782,2520,15871,6949l5369,21600,-1,677xe" filled="f" strokeweight=".5pt">
          <v:stroke joinstyle="round"/>
          <v:formulas/>
          <v:path arrowok="t" o:extrusionok="f" o:connecttype="custom" o:connectlocs="0,578668;1458392226,5930896;368649120,18435372" o:connectangles="0,0,0"/>
          <w10:wrap type="through"/>
        </v:shape>
      </w:pict>
    </w:r>
    <w:r>
      <w:rPr>
        <w:noProof/>
      </w:rPr>
      <w:pict w14:anchorId="453A33B8">
        <v:shapetype id="_x0000_t202" coordsize="21600,21600" o:spt="202" path="m,l,21600r21600,l21600,xe">
          <v:stroke joinstyle="miter"/>
          <v:path gradientshapeok="t" o:connecttype="rect"/>
        </v:shapetype>
        <v:shape id="Text Box 18" o:spid="_x0000_s2050" type="#_x0000_t202" style="position:absolute;left:0;text-align:left;margin-left:447.7pt;margin-top:-1.3pt;width:57.45pt;height:23.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" filled="f" stroked="f">
          <v:textbox>
            <w:txbxContent>
              <w:p w14:paraId="2D017FC5" w14:textId="77777777" w:rsidR="004E4B7B" w:rsidRPr="00AF30BC" w:rsidRDefault="004E4B7B" w:rsidP="00E3343C">
                <w:pPr>
                  <w:rPr>
                    <w:rStyle w:val="PageNumber"/>
                    <w:rFonts w:ascii="HelveticaNeue MediumCond" w:hAnsi="HelveticaNeue MediumCond"/>
                    <w:b/>
                    <w:bCs/>
                  </w:rPr>
                </w:pPr>
                <w:r w:rsidRPr="00AF30BC">
                  <w:rPr>
                    <w:rStyle w:val="PageNumber"/>
                    <w:rFonts w:ascii="HelveticaNeue MediumCond" w:hAnsi="HelveticaNeue MediumCond"/>
                    <w:b/>
                    <w:bCs/>
                  </w:rPr>
                  <w:fldChar w:fldCharType="begin"/>
                </w:r>
                <w:r w:rsidRPr="00AF30BC">
                  <w:rPr>
                    <w:rStyle w:val="PageNumber"/>
                    <w:rFonts w:ascii="HelveticaNeue MediumCond" w:hAnsi="HelveticaNeue MediumCond"/>
                    <w:b/>
                    <w:bCs/>
                  </w:rPr>
                  <w:instrText xml:space="preserve"> PAGE  \* Arabic  \* MERGEFORMAT </w:instrText>
                </w:r>
                <w:r w:rsidRPr="00AF30BC">
                  <w:rPr>
                    <w:rStyle w:val="PageNumber"/>
                    <w:rFonts w:ascii="HelveticaNeue MediumCond" w:hAnsi="HelveticaNeue MediumCond"/>
                    <w:b/>
                    <w:bCs/>
                  </w:rPr>
                  <w:fldChar w:fldCharType="separate"/>
                </w:r>
                <w:r w:rsidR="00BE42E3">
                  <w:rPr>
                    <w:rStyle w:val="PageNumber"/>
                    <w:rFonts w:ascii="HelveticaNeue MediumCond" w:hAnsi="HelveticaNeue MediumCond"/>
                    <w:b/>
                    <w:bCs/>
                    <w:noProof/>
                  </w:rPr>
                  <w:t>33</w:t>
                </w:r>
                <w:r w:rsidRPr="00AF30BC">
                  <w:rPr>
                    <w:rStyle w:val="PageNumber"/>
                    <w:rFonts w:ascii="HelveticaNeue MediumCond" w:hAnsi="HelveticaNeue MediumCond"/>
                    <w:b/>
                    <w:bCs/>
                  </w:rPr>
                  <w:fldChar w:fldCharType="end"/>
                </w:r>
              </w:p>
            </w:txbxContent>
          </v:textbox>
        </v:shape>
      </w:pict>
    </w:r>
    <w:r w:rsidRPr="00EA071A">
      <w:t xml:space="preserve"> CHAPTER</w:t>
    </w:r>
    <w:r>
      <w:t xml:space="preserve"> 6: </w:t>
    </w:r>
    <w:del w:id="521" w:author="Jim Markham" w:date="2015-10-19T12:15:00Z">
      <w:r w:rsidRPr="00636BE5" w:rsidDel="00242AE9">
        <w:delText>Integrating third-party fitness trackers and data using the Fitbit API</w:delText>
      </w:r>
    </w:del>
    <w:ins w:id="522" w:author="Jim Markham" w:date="2015-10-19T12:15:00Z">
      <w:r>
        <w:t>Building an App That Interacts with a Rasberry Pi</w:t>
      </w:r>
    </w:ins>
  </w:p>
  <w:p w14:paraId="482F565A" w14:textId="77777777" w:rsidR="004E4B7B" w:rsidRDefault="004E4B7B" w:rsidP="00EA071A">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69DA15" w14:textId="77777777" w:rsidR="004E4B7B" w:rsidRDefault="004E4B7B">
    <w:pPr>
      <w:pStyle w:val="Header"/>
    </w:pPr>
    <w:r>
      <w:rPr>
        <w:noProof/>
      </w:rPr>
      <w:pict w14:anchorId="64DEFD32">
        <v:shape id="Arc 35" o:spid="_x0000_s2049" style="position:absolute;margin-left:.95pt;margin-top:13.5pt;width:436.25pt;height:47.8pt;rotation:7820fd;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wrapcoords="-37 0 -37 338 14734 5400 14734 5738 19151 10800 21043 15188 21080 15188 21303 15188 21303 14850 19447 10125 15959 5738 15216 5400 15254 4050 7274 338 4305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" adj="0,,0" path="m,6nfc174,2,349,-1,525,-1v9588,,18028,6321,20726,15522em,6nsc174,2,349,-1,525,-1v9588,,18028,6321,20726,15522l525,21600,,6xe" filled="f" strokeweight=".5pt">
          <v:stroke joinstyle="round"/>
          <v:formulas/>
          <v:path arrowok="t" o:extrusionok="f" o:connecttype="custom" o:connectlocs="0,4750;1421099775,12259577;35106227,17061196" o:connectangles="0,0,0"/>
          <w10:wrap type="through"/>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4A284E5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6F2EB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A3C2E5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258DEA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0D6585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000683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0BEA49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33C612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1A096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F7A87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C8E5E81"/>
    <w:multiLevelType w:val="hybridMultilevel"/>
    <w:tmpl w:val="9F507088"/>
    <w:lvl w:ilvl="0" w:tplc="8CD4129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6700609"/>
    <w:multiLevelType w:val="hybridMultilevel"/>
    <w:tmpl w:val="76AC2A48"/>
    <w:lvl w:ilvl="0" w:tplc="C112844E">
      <w:start w:val="1"/>
      <w:numFmt w:val="bullet"/>
      <w:pStyle w:val="SideBar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3147492"/>
    <w:multiLevelType w:val="hybridMultilevel"/>
    <w:tmpl w:val="86DC0576"/>
    <w:lvl w:ilvl="0" w:tplc="F3EC4AA6">
      <w:start w:val="1"/>
      <w:numFmt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2B578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3841B4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70D39AE"/>
    <w:multiLevelType w:val="hybridMultilevel"/>
    <w:tmpl w:val="81CCE7F8"/>
    <w:lvl w:ilvl="0" w:tplc="CE0EA4D8">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1AB0E4B"/>
    <w:multiLevelType w:val="hybridMultilevel"/>
    <w:tmpl w:val="80D03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9F5956"/>
    <w:multiLevelType w:val="hybridMultilevel"/>
    <w:tmpl w:val="00F87AA4"/>
    <w:lvl w:ilvl="0" w:tplc="15863894">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45441607"/>
    <w:multiLevelType w:val="hybridMultilevel"/>
    <w:tmpl w:val="EFAC38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480C31E5"/>
    <w:multiLevelType w:val="hybridMultilevel"/>
    <w:tmpl w:val="95C2A66A"/>
    <w:lvl w:ilvl="0" w:tplc="ADA41C86">
      <w:start w:val="2"/>
      <w:numFmt w:val="bullet"/>
      <w:lvlText w:val="-"/>
      <w:lvlJc w:val="left"/>
      <w:pPr>
        <w:ind w:left="720" w:hanging="360"/>
      </w:pPr>
      <w:rPr>
        <w:rFonts w:ascii="HelveticaNeue-Roman" w:eastAsiaTheme="minorHAnsi" w:hAnsi="HelveticaNeue-Roman"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DE0DE5"/>
    <w:multiLevelType w:val="hybridMultilevel"/>
    <w:tmpl w:val="22BCF5BC"/>
    <w:lvl w:ilvl="0" w:tplc="7A84AF9A">
      <w:start w:val="1"/>
      <w:numFmt w:val="lowerLetter"/>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22" w15:restartNumberingAfterBreak="0">
    <w:nsid w:val="53593E90"/>
    <w:multiLevelType w:val="hybridMultilevel"/>
    <w:tmpl w:val="3A261BF8"/>
    <w:lvl w:ilvl="0" w:tplc="F49A4C08">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6140DCF"/>
    <w:multiLevelType w:val="hybridMultilevel"/>
    <w:tmpl w:val="F39A0D34"/>
    <w:lvl w:ilvl="0" w:tplc="678CCFD4">
      <w:start w:val="1"/>
      <w:numFmt w:val="bullet"/>
      <w:pStyle w:val="Exercise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76D3A05"/>
    <w:multiLevelType w:val="hybridMultilevel"/>
    <w:tmpl w:val="ECBA610A"/>
    <w:lvl w:ilvl="0" w:tplc="CC76607C">
      <w:start w:val="1"/>
      <w:numFmt w:val="decimal"/>
      <w:pStyle w:val="NumList"/>
      <w:lvlText w:val="%1."/>
      <w:lvlJc w:val="left"/>
      <w:pPr>
        <w:tabs>
          <w:tab w:val="num" w:pos="0"/>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CE16418"/>
    <w:multiLevelType w:val="hybridMultilevel"/>
    <w:tmpl w:val="1152F9B8"/>
    <w:lvl w:ilvl="0" w:tplc="8F3C885E">
      <w:start w:val="1"/>
      <w:numFmt w:val="bullet"/>
      <w:lvlText w:val="-"/>
      <w:lvlJc w:val="left"/>
      <w:pPr>
        <w:ind w:left="720" w:hanging="360"/>
      </w:pPr>
      <w:rPr>
        <w:rFonts w:ascii="HelveticaNeue-Roman" w:eastAsiaTheme="minorHAnsi" w:hAnsi="HelveticaNeue-Roman"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0775CB"/>
    <w:multiLevelType w:val="hybridMultilevel"/>
    <w:tmpl w:val="97E237D0"/>
    <w:lvl w:ilvl="0" w:tplc="DFA682B4">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BE73FA2"/>
    <w:multiLevelType w:val="hybridMultilevel"/>
    <w:tmpl w:val="85522276"/>
    <w:lvl w:ilvl="0" w:tplc="D6C0FD3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8E0BDF"/>
    <w:multiLevelType w:val="hybridMultilevel"/>
    <w:tmpl w:val="908E1B96"/>
    <w:lvl w:ilvl="0" w:tplc="EE48CDE6">
      <w:start w:val="1"/>
      <w:numFmt w:val="lowerLetter"/>
      <w:pStyle w:val="NumSubList"/>
      <w:lvlText w:val="%1."/>
      <w:lvlJc w:val="left"/>
      <w:pPr>
        <w:tabs>
          <w:tab w:val="num" w:pos="0"/>
        </w:tabs>
        <w:ind w:left="135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4856BAC"/>
    <w:multiLevelType w:val="multilevel"/>
    <w:tmpl w:val="42704426"/>
    <w:lvl w:ilvl="0">
      <w:start w:val="1"/>
      <w:numFmt w:val="decimalZero"/>
      <w:lvlText w:val="%1."/>
      <w:lvlJc w:val="left"/>
      <w:pPr>
        <w:tabs>
          <w:tab w:val="num" w:pos="0"/>
        </w:tabs>
        <w:ind w:left="0" w:firstLine="0"/>
      </w:pPr>
      <w:rPr>
        <w:rFonts w:hint="default"/>
      </w:rPr>
    </w:lvl>
    <w:lvl w:ilvl="1">
      <w:start w:val="1"/>
      <w:numFmt w:val="decimalZero"/>
      <w:lvlText w:val="%2)"/>
      <w:lvlJc w:val="left"/>
      <w:pPr>
        <w:tabs>
          <w:tab w:val="num" w:pos="0"/>
        </w:tabs>
        <w:ind w:left="0" w:firstLine="0"/>
      </w:pPr>
      <w:rPr>
        <w:rFonts w:hint="default"/>
      </w:rPr>
    </w:lvl>
    <w:lvl w:ilvl="2">
      <w:start w:val="1"/>
      <w:numFmt w:val="lowerLetter"/>
      <w:lvlText w:val="%3)"/>
      <w:lvlJc w:val="left"/>
      <w:pPr>
        <w:tabs>
          <w:tab w:val="num" w:pos="0"/>
        </w:tabs>
        <w:ind w:left="720" w:hanging="432"/>
      </w:pPr>
      <w:rPr>
        <w:rFonts w:hint="default"/>
      </w:rPr>
    </w:lvl>
    <w:lvl w:ilvl="3">
      <w:start w:val="1"/>
      <w:numFmt w:val="lowerRoman"/>
      <w:lvlText w:val="(%4)"/>
      <w:lvlJc w:val="right"/>
      <w:pPr>
        <w:tabs>
          <w:tab w:val="num" w:pos="0"/>
        </w:tabs>
        <w:ind w:left="864" w:hanging="144"/>
      </w:pPr>
      <w:rPr>
        <w:rFonts w:hint="default"/>
      </w:rPr>
    </w:lvl>
    <w:lvl w:ilvl="4">
      <w:start w:val="1"/>
      <w:numFmt w:val="decimal"/>
      <w:lvlText w:val="(%5)"/>
      <w:lvlJc w:val="left"/>
      <w:pPr>
        <w:tabs>
          <w:tab w:val="num" w:pos="0"/>
        </w:tabs>
        <w:ind w:left="1008" w:hanging="432"/>
      </w:pPr>
      <w:rPr>
        <w:rFonts w:hint="default"/>
      </w:rPr>
    </w:lvl>
    <w:lvl w:ilvl="5">
      <w:start w:val="1"/>
      <w:numFmt w:val="lowerRoman"/>
      <w:lvlText w:val="(%6)"/>
      <w:lvlJc w:val="left"/>
      <w:pPr>
        <w:tabs>
          <w:tab w:val="num" w:pos="3744"/>
        </w:tabs>
        <w:ind w:left="3744" w:hanging="360"/>
      </w:pPr>
      <w:rPr>
        <w:rFonts w:hint="default"/>
      </w:rPr>
    </w:lvl>
    <w:lvl w:ilvl="6">
      <w:start w:val="1"/>
      <w:numFmt w:val="decimal"/>
      <w:lvlText w:val="%7."/>
      <w:lvlJc w:val="left"/>
      <w:pPr>
        <w:tabs>
          <w:tab w:val="num" w:pos="4104"/>
        </w:tabs>
        <w:ind w:left="4104" w:hanging="360"/>
      </w:pPr>
      <w:rPr>
        <w:rFonts w:hint="default"/>
      </w:rPr>
    </w:lvl>
    <w:lvl w:ilvl="7">
      <w:start w:val="1"/>
      <w:numFmt w:val="lowerLetter"/>
      <w:lvlText w:val="%8."/>
      <w:lvlJc w:val="left"/>
      <w:pPr>
        <w:tabs>
          <w:tab w:val="num" w:pos="4464"/>
        </w:tabs>
        <w:ind w:left="4464" w:hanging="360"/>
      </w:pPr>
      <w:rPr>
        <w:rFonts w:hint="default"/>
      </w:rPr>
    </w:lvl>
    <w:lvl w:ilvl="8">
      <w:start w:val="1"/>
      <w:numFmt w:val="lowerRoman"/>
      <w:lvlText w:val="%9."/>
      <w:lvlJc w:val="left"/>
      <w:pPr>
        <w:tabs>
          <w:tab w:val="num" w:pos="4824"/>
        </w:tabs>
        <w:ind w:left="4824" w:hanging="360"/>
      </w:pPr>
      <w:rPr>
        <w:rFonts w:hint="default"/>
      </w:rPr>
    </w:lvl>
  </w:abstractNum>
  <w:abstractNum w:abstractNumId="30" w15:restartNumberingAfterBreak="0">
    <w:nsid w:val="7936716C"/>
    <w:multiLevelType w:val="hybridMultilevel"/>
    <w:tmpl w:val="7F38F316"/>
    <w:lvl w:ilvl="0" w:tplc="8AEC1EB6">
      <w:start w:val="1"/>
      <w:numFmt w:val="decimal"/>
      <w:pStyle w:val="SideBar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A07294E"/>
    <w:multiLevelType w:val="hybridMultilevel"/>
    <w:tmpl w:val="3D263F78"/>
    <w:lvl w:ilvl="0" w:tplc="05747030">
      <w:numFmt w:val="bullet"/>
      <w:lvlText w:val="-"/>
      <w:lvlJc w:val="left"/>
      <w:pPr>
        <w:ind w:left="720" w:hanging="360"/>
      </w:pPr>
      <w:rPr>
        <w:rFonts w:ascii="HelveticaNeueHeavyCond" w:eastAsiaTheme="minorHAnsi" w:hAnsi="HelveticaNeueHeavyCond"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7F314F"/>
    <w:multiLevelType w:val="hybridMultilevel"/>
    <w:tmpl w:val="22AA25D6"/>
    <w:lvl w:ilvl="0" w:tplc="A6522A88">
      <w:start w:val="1"/>
      <w:numFmt w:val="decimal"/>
      <w:pStyle w:val="ExerciseNum"/>
      <w:lvlText w:val="%1."/>
      <w:lvlJc w:val="left"/>
      <w:pPr>
        <w:tabs>
          <w:tab w:val="num" w:pos="0"/>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0"/>
  </w:num>
  <w:num w:numId="2">
    <w:abstractNumId w:val="13"/>
  </w:num>
  <w:num w:numId="3">
    <w:abstractNumId w:val="29"/>
  </w:num>
  <w:num w:numId="4">
    <w:abstractNumId w:val="18"/>
  </w:num>
  <w:num w:numId="5">
    <w:abstractNumId w:val="22"/>
  </w:num>
  <w:num w:numId="6">
    <w:abstractNumId w:val="28"/>
  </w:num>
  <w:num w:numId="7">
    <w:abstractNumId w:val="24"/>
  </w:num>
  <w:num w:numId="8">
    <w:abstractNumId w:val="12"/>
  </w:num>
  <w:num w:numId="9">
    <w:abstractNumId w:val="23"/>
  </w:num>
  <w:num w:numId="10">
    <w:abstractNumId w:val="30"/>
  </w:num>
  <w:num w:numId="11">
    <w:abstractNumId w:val="26"/>
  </w:num>
  <w:num w:numId="12">
    <w:abstractNumId w:val="11"/>
  </w:num>
  <w:num w:numId="13">
    <w:abstractNumId w:val="32"/>
  </w:num>
  <w:num w:numId="14">
    <w:abstractNumId w:val="16"/>
    <w:lvlOverride w:ilvl="0">
      <w:startOverride w:val="1"/>
    </w:lvlOverride>
  </w:num>
  <w:num w:numId="15">
    <w:abstractNumId w:val="22"/>
    <w:lvlOverride w:ilvl="0">
      <w:startOverride w:val="1"/>
    </w:lvlOverride>
  </w:num>
  <w:num w:numId="16">
    <w:abstractNumId w:val="16"/>
    <w:lvlOverride w:ilvl="0">
      <w:startOverride w:val="1"/>
    </w:lvlOverride>
  </w:num>
  <w:num w:numId="17">
    <w:abstractNumId w:val="16"/>
    <w:lvlOverride w:ilvl="0">
      <w:startOverride w:val="1"/>
    </w:lvlOverride>
  </w:num>
  <w:num w:numId="18">
    <w:abstractNumId w:val="16"/>
    <w:lvlOverride w:ilvl="0">
      <w:startOverride w:val="1"/>
    </w:lvlOverride>
  </w:num>
  <w:num w:numId="19">
    <w:abstractNumId w:val="16"/>
    <w:lvlOverride w:ilvl="0">
      <w:startOverride w:val="1"/>
    </w:lvlOverride>
  </w:num>
  <w:num w:numId="20">
    <w:abstractNumId w:val="16"/>
    <w:lvlOverride w:ilvl="0">
      <w:startOverride w:val="1"/>
    </w:lvlOverride>
  </w:num>
  <w:num w:numId="21">
    <w:abstractNumId w:val="16"/>
  </w:num>
  <w:num w:numId="22">
    <w:abstractNumId w:val="14"/>
  </w:num>
  <w:num w:numId="23">
    <w:abstractNumId w:val="15"/>
  </w:num>
  <w:num w:numId="24">
    <w:abstractNumId w:val="9"/>
  </w:num>
  <w:num w:numId="25">
    <w:abstractNumId w:val="7"/>
  </w:num>
  <w:num w:numId="26">
    <w:abstractNumId w:val="6"/>
  </w:num>
  <w:num w:numId="27">
    <w:abstractNumId w:val="5"/>
  </w:num>
  <w:num w:numId="28">
    <w:abstractNumId w:val="4"/>
  </w:num>
  <w:num w:numId="29">
    <w:abstractNumId w:val="8"/>
  </w:num>
  <w:num w:numId="30">
    <w:abstractNumId w:val="3"/>
  </w:num>
  <w:num w:numId="31">
    <w:abstractNumId w:val="2"/>
  </w:num>
  <w:num w:numId="32">
    <w:abstractNumId w:val="1"/>
  </w:num>
  <w:num w:numId="33">
    <w:abstractNumId w:val="0"/>
  </w:num>
  <w:num w:numId="34">
    <w:abstractNumId w:val="31"/>
  </w:num>
  <w:num w:numId="35">
    <w:abstractNumId w:val="20"/>
  </w:num>
  <w:num w:numId="36">
    <w:abstractNumId w:val="17"/>
  </w:num>
  <w:num w:numId="37">
    <w:abstractNumId w:val="25"/>
  </w:num>
  <w:num w:numId="38">
    <w:abstractNumId w:val="27"/>
  </w:num>
  <w:num w:numId="3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arlie Cruz">
    <w15:presenceInfo w15:providerId="AD" w15:userId="S-1-5-21-1454471165-287218729-839522115-1758"/>
  </w15:person>
  <w15:person w15:author="georg">
    <w15:presenceInfo w15:providerId="None" w15:userId="geor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hideSpellingErrors/>
  <w:linkStyles/>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ocumentProtection w:formatting="1" w:enforcement="1" w:cryptProviderType="rsaFull" w:cryptAlgorithmClass="hash" w:cryptAlgorithmType="typeAny" w:cryptAlgorithmSid="4" w:cryptSpinCount="100000" w:hash="jxPBYVXjj4/JxFKbFXQ+dZ/3buw=" w:salt="NP8vmMxKLV4RhaGWOfXFWg=="/>
  <w:defaultTabStop w:val="720"/>
  <w:evenAndOddHeaders/>
  <w:drawingGridHorizontalSpacing w:val="110"/>
  <w:displayHorizontalDrawingGridEvery w:val="2"/>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494150"/>
    <w:rsid w:val="00000E5C"/>
    <w:rsid w:val="00002570"/>
    <w:rsid w:val="00005973"/>
    <w:rsid w:val="00006EC0"/>
    <w:rsid w:val="00010427"/>
    <w:rsid w:val="00011461"/>
    <w:rsid w:val="00013C3D"/>
    <w:rsid w:val="000149AD"/>
    <w:rsid w:val="0001506D"/>
    <w:rsid w:val="0002079F"/>
    <w:rsid w:val="00021A6B"/>
    <w:rsid w:val="000221A9"/>
    <w:rsid w:val="000239A1"/>
    <w:rsid w:val="00023EBE"/>
    <w:rsid w:val="00025993"/>
    <w:rsid w:val="000259EC"/>
    <w:rsid w:val="0002755A"/>
    <w:rsid w:val="00031178"/>
    <w:rsid w:val="00031D66"/>
    <w:rsid w:val="00032413"/>
    <w:rsid w:val="00032DFC"/>
    <w:rsid w:val="00033AEB"/>
    <w:rsid w:val="000345ED"/>
    <w:rsid w:val="000345FB"/>
    <w:rsid w:val="0003462D"/>
    <w:rsid w:val="00034E09"/>
    <w:rsid w:val="00041B40"/>
    <w:rsid w:val="00042176"/>
    <w:rsid w:val="0004472D"/>
    <w:rsid w:val="000475E7"/>
    <w:rsid w:val="00051452"/>
    <w:rsid w:val="00051A49"/>
    <w:rsid w:val="000575BF"/>
    <w:rsid w:val="00061A02"/>
    <w:rsid w:val="00061D2C"/>
    <w:rsid w:val="000621E1"/>
    <w:rsid w:val="0006360D"/>
    <w:rsid w:val="00063D9A"/>
    <w:rsid w:val="00064306"/>
    <w:rsid w:val="00065742"/>
    <w:rsid w:val="00066C47"/>
    <w:rsid w:val="000728C0"/>
    <w:rsid w:val="00077F59"/>
    <w:rsid w:val="00082B8F"/>
    <w:rsid w:val="00086AE1"/>
    <w:rsid w:val="00086F89"/>
    <w:rsid w:val="00087343"/>
    <w:rsid w:val="000911BB"/>
    <w:rsid w:val="00091A8E"/>
    <w:rsid w:val="0009547A"/>
    <w:rsid w:val="00096940"/>
    <w:rsid w:val="000A08C6"/>
    <w:rsid w:val="000A0F0B"/>
    <w:rsid w:val="000A4497"/>
    <w:rsid w:val="000A4AAF"/>
    <w:rsid w:val="000A5C93"/>
    <w:rsid w:val="000A6731"/>
    <w:rsid w:val="000A743C"/>
    <w:rsid w:val="000B0E13"/>
    <w:rsid w:val="000B18A4"/>
    <w:rsid w:val="000B202B"/>
    <w:rsid w:val="000B2E77"/>
    <w:rsid w:val="000B50EE"/>
    <w:rsid w:val="000B5475"/>
    <w:rsid w:val="000B564D"/>
    <w:rsid w:val="000B7E51"/>
    <w:rsid w:val="000C0458"/>
    <w:rsid w:val="000C0683"/>
    <w:rsid w:val="000C120F"/>
    <w:rsid w:val="000C2883"/>
    <w:rsid w:val="000C3640"/>
    <w:rsid w:val="000C3E09"/>
    <w:rsid w:val="000C595D"/>
    <w:rsid w:val="000C59CA"/>
    <w:rsid w:val="000C5C07"/>
    <w:rsid w:val="000C6E91"/>
    <w:rsid w:val="000D4D6F"/>
    <w:rsid w:val="000D5D1F"/>
    <w:rsid w:val="000D5E2C"/>
    <w:rsid w:val="000D620C"/>
    <w:rsid w:val="000D6773"/>
    <w:rsid w:val="000D721B"/>
    <w:rsid w:val="000E1D25"/>
    <w:rsid w:val="000E24EB"/>
    <w:rsid w:val="000E2D49"/>
    <w:rsid w:val="000E3A99"/>
    <w:rsid w:val="000F2A76"/>
    <w:rsid w:val="000F32AF"/>
    <w:rsid w:val="000F6897"/>
    <w:rsid w:val="000F6919"/>
    <w:rsid w:val="00100576"/>
    <w:rsid w:val="00100B19"/>
    <w:rsid w:val="0010365F"/>
    <w:rsid w:val="00104E86"/>
    <w:rsid w:val="00106531"/>
    <w:rsid w:val="0010705B"/>
    <w:rsid w:val="00110A08"/>
    <w:rsid w:val="00111A42"/>
    <w:rsid w:val="00114845"/>
    <w:rsid w:val="0011735A"/>
    <w:rsid w:val="001176CB"/>
    <w:rsid w:val="001205C6"/>
    <w:rsid w:val="001208AB"/>
    <w:rsid w:val="00122BD4"/>
    <w:rsid w:val="0012387C"/>
    <w:rsid w:val="001256C0"/>
    <w:rsid w:val="00125CC5"/>
    <w:rsid w:val="00126B6D"/>
    <w:rsid w:val="00130520"/>
    <w:rsid w:val="00130F30"/>
    <w:rsid w:val="00131826"/>
    <w:rsid w:val="0013510A"/>
    <w:rsid w:val="00135785"/>
    <w:rsid w:val="0013691A"/>
    <w:rsid w:val="00140EC9"/>
    <w:rsid w:val="00141879"/>
    <w:rsid w:val="00141B89"/>
    <w:rsid w:val="00141E4F"/>
    <w:rsid w:val="00142699"/>
    <w:rsid w:val="00142775"/>
    <w:rsid w:val="00143798"/>
    <w:rsid w:val="001442B5"/>
    <w:rsid w:val="00146940"/>
    <w:rsid w:val="001504F6"/>
    <w:rsid w:val="001508DE"/>
    <w:rsid w:val="00150B91"/>
    <w:rsid w:val="00150DAA"/>
    <w:rsid w:val="001550D3"/>
    <w:rsid w:val="00155187"/>
    <w:rsid w:val="0015544F"/>
    <w:rsid w:val="00160653"/>
    <w:rsid w:val="001614E7"/>
    <w:rsid w:val="001623DA"/>
    <w:rsid w:val="00162F74"/>
    <w:rsid w:val="001634CE"/>
    <w:rsid w:val="00163ECE"/>
    <w:rsid w:val="00166548"/>
    <w:rsid w:val="001715C6"/>
    <w:rsid w:val="00172174"/>
    <w:rsid w:val="00173C8B"/>
    <w:rsid w:val="00173EFC"/>
    <w:rsid w:val="001749F0"/>
    <w:rsid w:val="00174FD7"/>
    <w:rsid w:val="001770CD"/>
    <w:rsid w:val="0017725E"/>
    <w:rsid w:val="0017785E"/>
    <w:rsid w:val="00177B3B"/>
    <w:rsid w:val="00184D83"/>
    <w:rsid w:val="00186BEC"/>
    <w:rsid w:val="00187989"/>
    <w:rsid w:val="00192A8B"/>
    <w:rsid w:val="00192E82"/>
    <w:rsid w:val="00192F92"/>
    <w:rsid w:val="0019452D"/>
    <w:rsid w:val="00195810"/>
    <w:rsid w:val="001970EB"/>
    <w:rsid w:val="0019783E"/>
    <w:rsid w:val="001A05D6"/>
    <w:rsid w:val="001A072C"/>
    <w:rsid w:val="001A2DD2"/>
    <w:rsid w:val="001A4229"/>
    <w:rsid w:val="001A57A5"/>
    <w:rsid w:val="001A57E0"/>
    <w:rsid w:val="001A5DA7"/>
    <w:rsid w:val="001A764C"/>
    <w:rsid w:val="001B083C"/>
    <w:rsid w:val="001B0BF7"/>
    <w:rsid w:val="001B1D98"/>
    <w:rsid w:val="001B2458"/>
    <w:rsid w:val="001B3036"/>
    <w:rsid w:val="001B4BB4"/>
    <w:rsid w:val="001B5784"/>
    <w:rsid w:val="001C314C"/>
    <w:rsid w:val="001C3FF9"/>
    <w:rsid w:val="001C4B39"/>
    <w:rsid w:val="001C5065"/>
    <w:rsid w:val="001C5451"/>
    <w:rsid w:val="001C64A5"/>
    <w:rsid w:val="001D074C"/>
    <w:rsid w:val="001D15F5"/>
    <w:rsid w:val="001D37CE"/>
    <w:rsid w:val="001D4B3F"/>
    <w:rsid w:val="001D4DF3"/>
    <w:rsid w:val="001E317E"/>
    <w:rsid w:val="001E4425"/>
    <w:rsid w:val="001E561E"/>
    <w:rsid w:val="001E636A"/>
    <w:rsid w:val="001E63EE"/>
    <w:rsid w:val="001F0E09"/>
    <w:rsid w:val="001F30E6"/>
    <w:rsid w:val="001F463A"/>
    <w:rsid w:val="001F4B5D"/>
    <w:rsid w:val="001F4C42"/>
    <w:rsid w:val="00203F38"/>
    <w:rsid w:val="002041BB"/>
    <w:rsid w:val="00204D0E"/>
    <w:rsid w:val="0020588C"/>
    <w:rsid w:val="002058F5"/>
    <w:rsid w:val="002062BD"/>
    <w:rsid w:val="00212B42"/>
    <w:rsid w:val="002151B9"/>
    <w:rsid w:val="00216981"/>
    <w:rsid w:val="002177E9"/>
    <w:rsid w:val="00220647"/>
    <w:rsid w:val="00221358"/>
    <w:rsid w:val="002213E2"/>
    <w:rsid w:val="00222109"/>
    <w:rsid w:val="00223CB9"/>
    <w:rsid w:val="002242CF"/>
    <w:rsid w:val="002262BD"/>
    <w:rsid w:val="00226774"/>
    <w:rsid w:val="00226D92"/>
    <w:rsid w:val="0023066E"/>
    <w:rsid w:val="00230C38"/>
    <w:rsid w:val="0023105C"/>
    <w:rsid w:val="0023208D"/>
    <w:rsid w:val="00234785"/>
    <w:rsid w:val="00235756"/>
    <w:rsid w:val="00235770"/>
    <w:rsid w:val="00235823"/>
    <w:rsid w:val="0023597C"/>
    <w:rsid w:val="002409A2"/>
    <w:rsid w:val="00240D82"/>
    <w:rsid w:val="00240F96"/>
    <w:rsid w:val="002419E0"/>
    <w:rsid w:val="00242AE9"/>
    <w:rsid w:val="0024356E"/>
    <w:rsid w:val="00243E16"/>
    <w:rsid w:val="00245D21"/>
    <w:rsid w:val="002465F5"/>
    <w:rsid w:val="00246F51"/>
    <w:rsid w:val="00250087"/>
    <w:rsid w:val="002504DD"/>
    <w:rsid w:val="00253200"/>
    <w:rsid w:val="00253536"/>
    <w:rsid w:val="00253B76"/>
    <w:rsid w:val="00256940"/>
    <w:rsid w:val="00260392"/>
    <w:rsid w:val="002612C6"/>
    <w:rsid w:val="00261C4B"/>
    <w:rsid w:val="002620F5"/>
    <w:rsid w:val="002630E7"/>
    <w:rsid w:val="00263F56"/>
    <w:rsid w:val="00264A56"/>
    <w:rsid w:val="00264AC3"/>
    <w:rsid w:val="00270490"/>
    <w:rsid w:val="00271250"/>
    <w:rsid w:val="00273D2D"/>
    <w:rsid w:val="00276249"/>
    <w:rsid w:val="00277162"/>
    <w:rsid w:val="00277C3D"/>
    <w:rsid w:val="00281CB5"/>
    <w:rsid w:val="0028289A"/>
    <w:rsid w:val="0028311F"/>
    <w:rsid w:val="00283215"/>
    <w:rsid w:val="002840C5"/>
    <w:rsid w:val="00284E2E"/>
    <w:rsid w:val="00286880"/>
    <w:rsid w:val="002871C4"/>
    <w:rsid w:val="00291480"/>
    <w:rsid w:val="002945EA"/>
    <w:rsid w:val="002949AF"/>
    <w:rsid w:val="00295A7A"/>
    <w:rsid w:val="002972EC"/>
    <w:rsid w:val="00297C33"/>
    <w:rsid w:val="00297E79"/>
    <w:rsid w:val="002A1747"/>
    <w:rsid w:val="002A2369"/>
    <w:rsid w:val="002A2819"/>
    <w:rsid w:val="002A3080"/>
    <w:rsid w:val="002A337D"/>
    <w:rsid w:val="002A731E"/>
    <w:rsid w:val="002B30DB"/>
    <w:rsid w:val="002B5B33"/>
    <w:rsid w:val="002C1AA4"/>
    <w:rsid w:val="002C27B2"/>
    <w:rsid w:val="002C2B5B"/>
    <w:rsid w:val="002C3EE6"/>
    <w:rsid w:val="002C4DC1"/>
    <w:rsid w:val="002C54C2"/>
    <w:rsid w:val="002C55CF"/>
    <w:rsid w:val="002C70EB"/>
    <w:rsid w:val="002D1119"/>
    <w:rsid w:val="002E1850"/>
    <w:rsid w:val="002E3EC2"/>
    <w:rsid w:val="002E66FE"/>
    <w:rsid w:val="002E753B"/>
    <w:rsid w:val="002E7803"/>
    <w:rsid w:val="002F52EF"/>
    <w:rsid w:val="002F5EC3"/>
    <w:rsid w:val="002F5EC7"/>
    <w:rsid w:val="002F699D"/>
    <w:rsid w:val="002F69D4"/>
    <w:rsid w:val="002F74EE"/>
    <w:rsid w:val="0030021E"/>
    <w:rsid w:val="003112C8"/>
    <w:rsid w:val="00312E72"/>
    <w:rsid w:val="00314AE6"/>
    <w:rsid w:val="00315E06"/>
    <w:rsid w:val="00316752"/>
    <w:rsid w:val="00320981"/>
    <w:rsid w:val="0032195F"/>
    <w:rsid w:val="00326000"/>
    <w:rsid w:val="00327361"/>
    <w:rsid w:val="0033208D"/>
    <w:rsid w:val="00332FB0"/>
    <w:rsid w:val="0033319F"/>
    <w:rsid w:val="00333269"/>
    <w:rsid w:val="00333954"/>
    <w:rsid w:val="00333EFF"/>
    <w:rsid w:val="00335E76"/>
    <w:rsid w:val="0033746F"/>
    <w:rsid w:val="0033797F"/>
    <w:rsid w:val="003400B1"/>
    <w:rsid w:val="00342487"/>
    <w:rsid w:val="003433E2"/>
    <w:rsid w:val="003442A6"/>
    <w:rsid w:val="0034482E"/>
    <w:rsid w:val="00344947"/>
    <w:rsid w:val="003452AF"/>
    <w:rsid w:val="00351102"/>
    <w:rsid w:val="003537B2"/>
    <w:rsid w:val="00354CF1"/>
    <w:rsid w:val="00356222"/>
    <w:rsid w:val="00362F56"/>
    <w:rsid w:val="00364665"/>
    <w:rsid w:val="003656A8"/>
    <w:rsid w:val="00367DF2"/>
    <w:rsid w:val="00373B8A"/>
    <w:rsid w:val="00376E76"/>
    <w:rsid w:val="003772CD"/>
    <w:rsid w:val="00382543"/>
    <w:rsid w:val="003836C7"/>
    <w:rsid w:val="0038668A"/>
    <w:rsid w:val="00386CDD"/>
    <w:rsid w:val="003918F3"/>
    <w:rsid w:val="00392B2A"/>
    <w:rsid w:val="00395577"/>
    <w:rsid w:val="0039662C"/>
    <w:rsid w:val="00397CE8"/>
    <w:rsid w:val="003A49F4"/>
    <w:rsid w:val="003A7043"/>
    <w:rsid w:val="003A73F6"/>
    <w:rsid w:val="003A7DD3"/>
    <w:rsid w:val="003B44EB"/>
    <w:rsid w:val="003B459F"/>
    <w:rsid w:val="003C13DC"/>
    <w:rsid w:val="003C381A"/>
    <w:rsid w:val="003C58AC"/>
    <w:rsid w:val="003C5AA3"/>
    <w:rsid w:val="003C700B"/>
    <w:rsid w:val="003D1132"/>
    <w:rsid w:val="003D2445"/>
    <w:rsid w:val="003D3182"/>
    <w:rsid w:val="003D3986"/>
    <w:rsid w:val="003D460D"/>
    <w:rsid w:val="003E0FCC"/>
    <w:rsid w:val="003E1B62"/>
    <w:rsid w:val="003E4FE3"/>
    <w:rsid w:val="003E5F15"/>
    <w:rsid w:val="003E602E"/>
    <w:rsid w:val="003E635C"/>
    <w:rsid w:val="003E7AEE"/>
    <w:rsid w:val="003E7B80"/>
    <w:rsid w:val="003E7D81"/>
    <w:rsid w:val="003F147C"/>
    <w:rsid w:val="003F3B46"/>
    <w:rsid w:val="003F6F94"/>
    <w:rsid w:val="003F713B"/>
    <w:rsid w:val="004034D1"/>
    <w:rsid w:val="00404202"/>
    <w:rsid w:val="00404F85"/>
    <w:rsid w:val="00406240"/>
    <w:rsid w:val="00410D2C"/>
    <w:rsid w:val="004120C1"/>
    <w:rsid w:val="00413271"/>
    <w:rsid w:val="00413639"/>
    <w:rsid w:val="00413921"/>
    <w:rsid w:val="004211F2"/>
    <w:rsid w:val="00422E71"/>
    <w:rsid w:val="004238AE"/>
    <w:rsid w:val="00427AE3"/>
    <w:rsid w:val="00427E7B"/>
    <w:rsid w:val="0043083A"/>
    <w:rsid w:val="00432D48"/>
    <w:rsid w:val="00434A0B"/>
    <w:rsid w:val="0043620B"/>
    <w:rsid w:val="00442836"/>
    <w:rsid w:val="00443636"/>
    <w:rsid w:val="00443B77"/>
    <w:rsid w:val="00444AA5"/>
    <w:rsid w:val="0044656B"/>
    <w:rsid w:val="00446E3D"/>
    <w:rsid w:val="004472EE"/>
    <w:rsid w:val="004479EB"/>
    <w:rsid w:val="0045266C"/>
    <w:rsid w:val="00455930"/>
    <w:rsid w:val="00456060"/>
    <w:rsid w:val="00456C8A"/>
    <w:rsid w:val="00457123"/>
    <w:rsid w:val="00460161"/>
    <w:rsid w:val="0046039E"/>
    <w:rsid w:val="004632CD"/>
    <w:rsid w:val="0046433E"/>
    <w:rsid w:val="004714B2"/>
    <w:rsid w:val="00471AC2"/>
    <w:rsid w:val="00473DF8"/>
    <w:rsid w:val="0047409C"/>
    <w:rsid w:val="004740F9"/>
    <w:rsid w:val="00476566"/>
    <w:rsid w:val="00476D30"/>
    <w:rsid w:val="00480251"/>
    <w:rsid w:val="0048129C"/>
    <w:rsid w:val="004833B9"/>
    <w:rsid w:val="00485A74"/>
    <w:rsid w:val="00486376"/>
    <w:rsid w:val="0048663D"/>
    <w:rsid w:val="004917E9"/>
    <w:rsid w:val="004940D0"/>
    <w:rsid w:val="00494150"/>
    <w:rsid w:val="0049486D"/>
    <w:rsid w:val="00496522"/>
    <w:rsid w:val="0049663D"/>
    <w:rsid w:val="004A3D15"/>
    <w:rsid w:val="004A466A"/>
    <w:rsid w:val="004A5621"/>
    <w:rsid w:val="004A6112"/>
    <w:rsid w:val="004A7044"/>
    <w:rsid w:val="004A7381"/>
    <w:rsid w:val="004A73A7"/>
    <w:rsid w:val="004A73DB"/>
    <w:rsid w:val="004B3085"/>
    <w:rsid w:val="004B3C4D"/>
    <w:rsid w:val="004B4991"/>
    <w:rsid w:val="004B49C8"/>
    <w:rsid w:val="004B64A1"/>
    <w:rsid w:val="004B76BD"/>
    <w:rsid w:val="004C0C48"/>
    <w:rsid w:val="004C5419"/>
    <w:rsid w:val="004D1789"/>
    <w:rsid w:val="004D4E0A"/>
    <w:rsid w:val="004D63A6"/>
    <w:rsid w:val="004D72F6"/>
    <w:rsid w:val="004E0732"/>
    <w:rsid w:val="004E0BDE"/>
    <w:rsid w:val="004E0D97"/>
    <w:rsid w:val="004E21B3"/>
    <w:rsid w:val="004E341F"/>
    <w:rsid w:val="004E4B7B"/>
    <w:rsid w:val="004E6C55"/>
    <w:rsid w:val="004F0558"/>
    <w:rsid w:val="004F2DBD"/>
    <w:rsid w:val="004F2EB5"/>
    <w:rsid w:val="004F3E98"/>
    <w:rsid w:val="004F6933"/>
    <w:rsid w:val="004F70F2"/>
    <w:rsid w:val="004F7862"/>
    <w:rsid w:val="00500E7E"/>
    <w:rsid w:val="00501098"/>
    <w:rsid w:val="005014AC"/>
    <w:rsid w:val="00501E9D"/>
    <w:rsid w:val="0050239F"/>
    <w:rsid w:val="00503312"/>
    <w:rsid w:val="00504C1F"/>
    <w:rsid w:val="00505501"/>
    <w:rsid w:val="005058A3"/>
    <w:rsid w:val="005077FD"/>
    <w:rsid w:val="00517ED2"/>
    <w:rsid w:val="00521A2D"/>
    <w:rsid w:val="00522786"/>
    <w:rsid w:val="005301F1"/>
    <w:rsid w:val="00531AF5"/>
    <w:rsid w:val="00531FE2"/>
    <w:rsid w:val="005341CA"/>
    <w:rsid w:val="0053592F"/>
    <w:rsid w:val="00536239"/>
    <w:rsid w:val="005368BF"/>
    <w:rsid w:val="00537957"/>
    <w:rsid w:val="005409CE"/>
    <w:rsid w:val="00541146"/>
    <w:rsid w:val="005428C3"/>
    <w:rsid w:val="00544D61"/>
    <w:rsid w:val="00550937"/>
    <w:rsid w:val="00552476"/>
    <w:rsid w:val="00553816"/>
    <w:rsid w:val="00553A64"/>
    <w:rsid w:val="00555135"/>
    <w:rsid w:val="00555363"/>
    <w:rsid w:val="00555AA9"/>
    <w:rsid w:val="00560B3F"/>
    <w:rsid w:val="00562ED8"/>
    <w:rsid w:val="00564330"/>
    <w:rsid w:val="00564CBC"/>
    <w:rsid w:val="0056536F"/>
    <w:rsid w:val="00566F48"/>
    <w:rsid w:val="00566F68"/>
    <w:rsid w:val="00570213"/>
    <w:rsid w:val="00570574"/>
    <w:rsid w:val="0057079B"/>
    <w:rsid w:val="00573AE8"/>
    <w:rsid w:val="00575C9A"/>
    <w:rsid w:val="00576C13"/>
    <w:rsid w:val="00577A7F"/>
    <w:rsid w:val="005856B4"/>
    <w:rsid w:val="005862A4"/>
    <w:rsid w:val="00587095"/>
    <w:rsid w:val="0058784B"/>
    <w:rsid w:val="005928E9"/>
    <w:rsid w:val="00593984"/>
    <w:rsid w:val="005A055B"/>
    <w:rsid w:val="005A1FE2"/>
    <w:rsid w:val="005A21B2"/>
    <w:rsid w:val="005A2382"/>
    <w:rsid w:val="005A4D7E"/>
    <w:rsid w:val="005A4F8B"/>
    <w:rsid w:val="005A6917"/>
    <w:rsid w:val="005B200E"/>
    <w:rsid w:val="005B300D"/>
    <w:rsid w:val="005C0B66"/>
    <w:rsid w:val="005C17E3"/>
    <w:rsid w:val="005C35C4"/>
    <w:rsid w:val="005C40BF"/>
    <w:rsid w:val="005C49C9"/>
    <w:rsid w:val="005C5525"/>
    <w:rsid w:val="005D0D89"/>
    <w:rsid w:val="005D4308"/>
    <w:rsid w:val="005D500D"/>
    <w:rsid w:val="005D5C62"/>
    <w:rsid w:val="005E1B38"/>
    <w:rsid w:val="005E22AF"/>
    <w:rsid w:val="005E3D28"/>
    <w:rsid w:val="005E4591"/>
    <w:rsid w:val="005F04E1"/>
    <w:rsid w:val="005F224B"/>
    <w:rsid w:val="005F2464"/>
    <w:rsid w:val="005F2534"/>
    <w:rsid w:val="005F5464"/>
    <w:rsid w:val="005F6205"/>
    <w:rsid w:val="005F7D64"/>
    <w:rsid w:val="005F7F62"/>
    <w:rsid w:val="00600037"/>
    <w:rsid w:val="00600451"/>
    <w:rsid w:val="00602ACB"/>
    <w:rsid w:val="00606A22"/>
    <w:rsid w:val="00606ED2"/>
    <w:rsid w:val="006110B2"/>
    <w:rsid w:val="00611638"/>
    <w:rsid w:val="00617E8D"/>
    <w:rsid w:val="00620030"/>
    <w:rsid w:val="00620892"/>
    <w:rsid w:val="00620D4D"/>
    <w:rsid w:val="0062561D"/>
    <w:rsid w:val="00634F04"/>
    <w:rsid w:val="00636410"/>
    <w:rsid w:val="00636BE5"/>
    <w:rsid w:val="00636C8F"/>
    <w:rsid w:val="006401CD"/>
    <w:rsid w:val="00640817"/>
    <w:rsid w:val="00642D9A"/>
    <w:rsid w:val="006435CF"/>
    <w:rsid w:val="006457D9"/>
    <w:rsid w:val="00645F51"/>
    <w:rsid w:val="006473E9"/>
    <w:rsid w:val="00655908"/>
    <w:rsid w:val="00657A60"/>
    <w:rsid w:val="0066017D"/>
    <w:rsid w:val="00663167"/>
    <w:rsid w:val="00664FC4"/>
    <w:rsid w:val="00671321"/>
    <w:rsid w:val="00672BDB"/>
    <w:rsid w:val="00672D7E"/>
    <w:rsid w:val="00677C93"/>
    <w:rsid w:val="0068050F"/>
    <w:rsid w:val="00683134"/>
    <w:rsid w:val="00684A46"/>
    <w:rsid w:val="00686489"/>
    <w:rsid w:val="0069110E"/>
    <w:rsid w:val="0069188D"/>
    <w:rsid w:val="006940AA"/>
    <w:rsid w:val="006959CE"/>
    <w:rsid w:val="006968ED"/>
    <w:rsid w:val="006A2850"/>
    <w:rsid w:val="006A37A7"/>
    <w:rsid w:val="006A42A6"/>
    <w:rsid w:val="006A4B5F"/>
    <w:rsid w:val="006A6F9E"/>
    <w:rsid w:val="006B2177"/>
    <w:rsid w:val="006B2861"/>
    <w:rsid w:val="006B2F73"/>
    <w:rsid w:val="006B364E"/>
    <w:rsid w:val="006B3C6B"/>
    <w:rsid w:val="006B5972"/>
    <w:rsid w:val="006C3214"/>
    <w:rsid w:val="006C4383"/>
    <w:rsid w:val="006C4BF3"/>
    <w:rsid w:val="006C5DEC"/>
    <w:rsid w:val="006C6578"/>
    <w:rsid w:val="006C6A3D"/>
    <w:rsid w:val="006C7C1F"/>
    <w:rsid w:val="006D029C"/>
    <w:rsid w:val="006D16E6"/>
    <w:rsid w:val="006D24D4"/>
    <w:rsid w:val="006D360C"/>
    <w:rsid w:val="006D776F"/>
    <w:rsid w:val="006E0F50"/>
    <w:rsid w:val="006E11E0"/>
    <w:rsid w:val="006E1BE6"/>
    <w:rsid w:val="006E5ECB"/>
    <w:rsid w:val="006F0627"/>
    <w:rsid w:val="006F2A37"/>
    <w:rsid w:val="006F47DB"/>
    <w:rsid w:val="006F66A5"/>
    <w:rsid w:val="006F7A11"/>
    <w:rsid w:val="007008F2"/>
    <w:rsid w:val="00701F31"/>
    <w:rsid w:val="007020D2"/>
    <w:rsid w:val="007029AC"/>
    <w:rsid w:val="007032C6"/>
    <w:rsid w:val="00703FA8"/>
    <w:rsid w:val="007040B8"/>
    <w:rsid w:val="007048E8"/>
    <w:rsid w:val="00706E79"/>
    <w:rsid w:val="007077B8"/>
    <w:rsid w:val="00710053"/>
    <w:rsid w:val="00711209"/>
    <w:rsid w:val="00712567"/>
    <w:rsid w:val="0071461A"/>
    <w:rsid w:val="0072182A"/>
    <w:rsid w:val="00721F56"/>
    <w:rsid w:val="007228DB"/>
    <w:rsid w:val="00722D66"/>
    <w:rsid w:val="00733E5F"/>
    <w:rsid w:val="00737623"/>
    <w:rsid w:val="00737E04"/>
    <w:rsid w:val="007405D7"/>
    <w:rsid w:val="007422CC"/>
    <w:rsid w:val="00742939"/>
    <w:rsid w:val="00746246"/>
    <w:rsid w:val="007472C0"/>
    <w:rsid w:val="00747FF7"/>
    <w:rsid w:val="00750B64"/>
    <w:rsid w:val="00751A8C"/>
    <w:rsid w:val="00751D62"/>
    <w:rsid w:val="00754220"/>
    <w:rsid w:val="007550CE"/>
    <w:rsid w:val="0075627A"/>
    <w:rsid w:val="0075694A"/>
    <w:rsid w:val="00756DF5"/>
    <w:rsid w:val="00761097"/>
    <w:rsid w:val="00762C22"/>
    <w:rsid w:val="00765265"/>
    <w:rsid w:val="007653DA"/>
    <w:rsid w:val="00767AB6"/>
    <w:rsid w:val="007710CE"/>
    <w:rsid w:val="00771182"/>
    <w:rsid w:val="00771402"/>
    <w:rsid w:val="00773E24"/>
    <w:rsid w:val="00774F26"/>
    <w:rsid w:val="00775392"/>
    <w:rsid w:val="00777453"/>
    <w:rsid w:val="0078024F"/>
    <w:rsid w:val="00782496"/>
    <w:rsid w:val="00784799"/>
    <w:rsid w:val="007872AA"/>
    <w:rsid w:val="00787C30"/>
    <w:rsid w:val="00791357"/>
    <w:rsid w:val="00791EDE"/>
    <w:rsid w:val="0079314C"/>
    <w:rsid w:val="00793F9E"/>
    <w:rsid w:val="007942CC"/>
    <w:rsid w:val="00794F04"/>
    <w:rsid w:val="00795795"/>
    <w:rsid w:val="007964ED"/>
    <w:rsid w:val="00796812"/>
    <w:rsid w:val="007A0F7B"/>
    <w:rsid w:val="007A13CA"/>
    <w:rsid w:val="007A1D5F"/>
    <w:rsid w:val="007A2BEF"/>
    <w:rsid w:val="007A3E71"/>
    <w:rsid w:val="007A41ED"/>
    <w:rsid w:val="007A4875"/>
    <w:rsid w:val="007A611F"/>
    <w:rsid w:val="007B0D6A"/>
    <w:rsid w:val="007B1B33"/>
    <w:rsid w:val="007B3B10"/>
    <w:rsid w:val="007B3CDD"/>
    <w:rsid w:val="007B5258"/>
    <w:rsid w:val="007B6661"/>
    <w:rsid w:val="007C0564"/>
    <w:rsid w:val="007C0A21"/>
    <w:rsid w:val="007C20A3"/>
    <w:rsid w:val="007C5979"/>
    <w:rsid w:val="007C78A7"/>
    <w:rsid w:val="007D0D6D"/>
    <w:rsid w:val="007D252A"/>
    <w:rsid w:val="007D7E96"/>
    <w:rsid w:val="007E22B0"/>
    <w:rsid w:val="007E2359"/>
    <w:rsid w:val="007E3B33"/>
    <w:rsid w:val="007E5956"/>
    <w:rsid w:val="007E69A5"/>
    <w:rsid w:val="007F07EF"/>
    <w:rsid w:val="007F0CA0"/>
    <w:rsid w:val="007F2261"/>
    <w:rsid w:val="007F3290"/>
    <w:rsid w:val="007F3E5F"/>
    <w:rsid w:val="007F5FAE"/>
    <w:rsid w:val="007F791A"/>
    <w:rsid w:val="00803173"/>
    <w:rsid w:val="008040C0"/>
    <w:rsid w:val="0080444E"/>
    <w:rsid w:val="008074D7"/>
    <w:rsid w:val="00810D7C"/>
    <w:rsid w:val="00812592"/>
    <w:rsid w:val="0081408F"/>
    <w:rsid w:val="00815D99"/>
    <w:rsid w:val="00816C91"/>
    <w:rsid w:val="008203A5"/>
    <w:rsid w:val="00820F26"/>
    <w:rsid w:val="008235AB"/>
    <w:rsid w:val="00825B28"/>
    <w:rsid w:val="008268BF"/>
    <w:rsid w:val="008372FD"/>
    <w:rsid w:val="0083785D"/>
    <w:rsid w:val="00837F5D"/>
    <w:rsid w:val="00840CCF"/>
    <w:rsid w:val="008426DE"/>
    <w:rsid w:val="008463F4"/>
    <w:rsid w:val="00846DC2"/>
    <w:rsid w:val="00847A7C"/>
    <w:rsid w:val="0085130E"/>
    <w:rsid w:val="008518C6"/>
    <w:rsid w:val="00851DE0"/>
    <w:rsid w:val="00855359"/>
    <w:rsid w:val="00855445"/>
    <w:rsid w:val="00857164"/>
    <w:rsid w:val="00862E8C"/>
    <w:rsid w:val="008649B2"/>
    <w:rsid w:val="00865FEC"/>
    <w:rsid w:val="00870670"/>
    <w:rsid w:val="00871D19"/>
    <w:rsid w:val="00872127"/>
    <w:rsid w:val="00872ADC"/>
    <w:rsid w:val="00872CB8"/>
    <w:rsid w:val="00874CEA"/>
    <w:rsid w:val="00874F2D"/>
    <w:rsid w:val="00880459"/>
    <w:rsid w:val="0088615E"/>
    <w:rsid w:val="00886615"/>
    <w:rsid w:val="00892FC6"/>
    <w:rsid w:val="00894821"/>
    <w:rsid w:val="00895599"/>
    <w:rsid w:val="008966FA"/>
    <w:rsid w:val="008A0899"/>
    <w:rsid w:val="008A1477"/>
    <w:rsid w:val="008A1EC2"/>
    <w:rsid w:val="008A22B4"/>
    <w:rsid w:val="008A41D2"/>
    <w:rsid w:val="008A4C1F"/>
    <w:rsid w:val="008A5609"/>
    <w:rsid w:val="008A57C2"/>
    <w:rsid w:val="008A70D8"/>
    <w:rsid w:val="008A7258"/>
    <w:rsid w:val="008A78BA"/>
    <w:rsid w:val="008B2A5E"/>
    <w:rsid w:val="008B6EE0"/>
    <w:rsid w:val="008B7FE5"/>
    <w:rsid w:val="008C1563"/>
    <w:rsid w:val="008C2AC3"/>
    <w:rsid w:val="008C2B23"/>
    <w:rsid w:val="008C3800"/>
    <w:rsid w:val="008C56E7"/>
    <w:rsid w:val="008C7693"/>
    <w:rsid w:val="008D0003"/>
    <w:rsid w:val="008D0353"/>
    <w:rsid w:val="008D0853"/>
    <w:rsid w:val="008D4691"/>
    <w:rsid w:val="008D5C58"/>
    <w:rsid w:val="008E382E"/>
    <w:rsid w:val="008E429D"/>
    <w:rsid w:val="008E467B"/>
    <w:rsid w:val="008E5DAB"/>
    <w:rsid w:val="008E653C"/>
    <w:rsid w:val="008E7F9D"/>
    <w:rsid w:val="008F06DC"/>
    <w:rsid w:val="008F182A"/>
    <w:rsid w:val="008F184F"/>
    <w:rsid w:val="008F1A20"/>
    <w:rsid w:val="008F2F3A"/>
    <w:rsid w:val="008F60F1"/>
    <w:rsid w:val="00902422"/>
    <w:rsid w:val="00904477"/>
    <w:rsid w:val="00904A92"/>
    <w:rsid w:val="009057BD"/>
    <w:rsid w:val="00905BD3"/>
    <w:rsid w:val="00905CC3"/>
    <w:rsid w:val="009142C8"/>
    <w:rsid w:val="0091457F"/>
    <w:rsid w:val="00915D9C"/>
    <w:rsid w:val="00920825"/>
    <w:rsid w:val="00920874"/>
    <w:rsid w:val="009238BE"/>
    <w:rsid w:val="00923EF4"/>
    <w:rsid w:val="009247AF"/>
    <w:rsid w:val="00926BC1"/>
    <w:rsid w:val="0093035B"/>
    <w:rsid w:val="00930EE0"/>
    <w:rsid w:val="00930FCA"/>
    <w:rsid w:val="0093218D"/>
    <w:rsid w:val="0093300D"/>
    <w:rsid w:val="00935FDF"/>
    <w:rsid w:val="009360EF"/>
    <w:rsid w:val="00943255"/>
    <w:rsid w:val="009449D2"/>
    <w:rsid w:val="00944A49"/>
    <w:rsid w:val="00945E1D"/>
    <w:rsid w:val="009507A3"/>
    <w:rsid w:val="009537A3"/>
    <w:rsid w:val="0095543A"/>
    <w:rsid w:val="00955F23"/>
    <w:rsid w:val="0095604C"/>
    <w:rsid w:val="00957301"/>
    <w:rsid w:val="0096431A"/>
    <w:rsid w:val="009653EC"/>
    <w:rsid w:val="009670D3"/>
    <w:rsid w:val="009678C4"/>
    <w:rsid w:val="00970CC1"/>
    <w:rsid w:val="009724A9"/>
    <w:rsid w:val="0097431C"/>
    <w:rsid w:val="00976D66"/>
    <w:rsid w:val="0097738D"/>
    <w:rsid w:val="00981394"/>
    <w:rsid w:val="009829F1"/>
    <w:rsid w:val="00982A0B"/>
    <w:rsid w:val="00984691"/>
    <w:rsid w:val="00985C7D"/>
    <w:rsid w:val="00986E76"/>
    <w:rsid w:val="009935D7"/>
    <w:rsid w:val="009940F2"/>
    <w:rsid w:val="0099473F"/>
    <w:rsid w:val="00994841"/>
    <w:rsid w:val="00995E8F"/>
    <w:rsid w:val="009A0C00"/>
    <w:rsid w:val="009A1DE7"/>
    <w:rsid w:val="009A3656"/>
    <w:rsid w:val="009A4879"/>
    <w:rsid w:val="009A4AF5"/>
    <w:rsid w:val="009A6365"/>
    <w:rsid w:val="009A6792"/>
    <w:rsid w:val="009A6BD5"/>
    <w:rsid w:val="009A7DAA"/>
    <w:rsid w:val="009B00AB"/>
    <w:rsid w:val="009B094C"/>
    <w:rsid w:val="009B2239"/>
    <w:rsid w:val="009B42AB"/>
    <w:rsid w:val="009B4DE1"/>
    <w:rsid w:val="009C2D1E"/>
    <w:rsid w:val="009C4AF0"/>
    <w:rsid w:val="009C5680"/>
    <w:rsid w:val="009D0233"/>
    <w:rsid w:val="009D04EF"/>
    <w:rsid w:val="009D1280"/>
    <w:rsid w:val="009D170A"/>
    <w:rsid w:val="009D39AA"/>
    <w:rsid w:val="009D72E0"/>
    <w:rsid w:val="009D734D"/>
    <w:rsid w:val="009E161B"/>
    <w:rsid w:val="009F4257"/>
    <w:rsid w:val="009F606C"/>
    <w:rsid w:val="009F789C"/>
    <w:rsid w:val="00A006F2"/>
    <w:rsid w:val="00A0272F"/>
    <w:rsid w:val="00A05111"/>
    <w:rsid w:val="00A053AA"/>
    <w:rsid w:val="00A05A33"/>
    <w:rsid w:val="00A05DDD"/>
    <w:rsid w:val="00A06DA0"/>
    <w:rsid w:val="00A06DF9"/>
    <w:rsid w:val="00A10ADC"/>
    <w:rsid w:val="00A157E3"/>
    <w:rsid w:val="00A162F4"/>
    <w:rsid w:val="00A16881"/>
    <w:rsid w:val="00A2141D"/>
    <w:rsid w:val="00A22926"/>
    <w:rsid w:val="00A23A84"/>
    <w:rsid w:val="00A24703"/>
    <w:rsid w:val="00A25560"/>
    <w:rsid w:val="00A2592C"/>
    <w:rsid w:val="00A261DE"/>
    <w:rsid w:val="00A26FA8"/>
    <w:rsid w:val="00A27631"/>
    <w:rsid w:val="00A310AC"/>
    <w:rsid w:val="00A340F4"/>
    <w:rsid w:val="00A34448"/>
    <w:rsid w:val="00A34BF0"/>
    <w:rsid w:val="00A373F2"/>
    <w:rsid w:val="00A418A3"/>
    <w:rsid w:val="00A43023"/>
    <w:rsid w:val="00A43503"/>
    <w:rsid w:val="00A44D2A"/>
    <w:rsid w:val="00A45C02"/>
    <w:rsid w:val="00A5023D"/>
    <w:rsid w:val="00A511AB"/>
    <w:rsid w:val="00A5164C"/>
    <w:rsid w:val="00A51FD5"/>
    <w:rsid w:val="00A53A3B"/>
    <w:rsid w:val="00A53CF5"/>
    <w:rsid w:val="00A544F2"/>
    <w:rsid w:val="00A6088F"/>
    <w:rsid w:val="00A642AC"/>
    <w:rsid w:val="00A6708A"/>
    <w:rsid w:val="00A67E17"/>
    <w:rsid w:val="00A7151D"/>
    <w:rsid w:val="00A7161C"/>
    <w:rsid w:val="00A722BC"/>
    <w:rsid w:val="00A725EC"/>
    <w:rsid w:val="00A739DF"/>
    <w:rsid w:val="00A7596C"/>
    <w:rsid w:val="00A7663C"/>
    <w:rsid w:val="00A76823"/>
    <w:rsid w:val="00A778B4"/>
    <w:rsid w:val="00A82959"/>
    <w:rsid w:val="00A82F6A"/>
    <w:rsid w:val="00A83E36"/>
    <w:rsid w:val="00A84257"/>
    <w:rsid w:val="00A84700"/>
    <w:rsid w:val="00A84890"/>
    <w:rsid w:val="00A84B01"/>
    <w:rsid w:val="00A84EF7"/>
    <w:rsid w:val="00A86C97"/>
    <w:rsid w:val="00A921B5"/>
    <w:rsid w:val="00A9353D"/>
    <w:rsid w:val="00AA1DD8"/>
    <w:rsid w:val="00AA4A27"/>
    <w:rsid w:val="00AA59AC"/>
    <w:rsid w:val="00AA5FB8"/>
    <w:rsid w:val="00AA605E"/>
    <w:rsid w:val="00AA60E3"/>
    <w:rsid w:val="00AA6B8A"/>
    <w:rsid w:val="00AA72CC"/>
    <w:rsid w:val="00AA7385"/>
    <w:rsid w:val="00AA7D72"/>
    <w:rsid w:val="00AB07A9"/>
    <w:rsid w:val="00AB10F4"/>
    <w:rsid w:val="00AB2D62"/>
    <w:rsid w:val="00AB2E5E"/>
    <w:rsid w:val="00AC069C"/>
    <w:rsid w:val="00AC1727"/>
    <w:rsid w:val="00AC2116"/>
    <w:rsid w:val="00AC2D65"/>
    <w:rsid w:val="00AC3C45"/>
    <w:rsid w:val="00AC63CD"/>
    <w:rsid w:val="00AD3471"/>
    <w:rsid w:val="00AD3769"/>
    <w:rsid w:val="00AD48F0"/>
    <w:rsid w:val="00AD4E46"/>
    <w:rsid w:val="00AD7C11"/>
    <w:rsid w:val="00AE0FB5"/>
    <w:rsid w:val="00AE10B0"/>
    <w:rsid w:val="00AE1D0F"/>
    <w:rsid w:val="00AF0B09"/>
    <w:rsid w:val="00AF0E23"/>
    <w:rsid w:val="00AF30BC"/>
    <w:rsid w:val="00AF7932"/>
    <w:rsid w:val="00B01A3D"/>
    <w:rsid w:val="00B01E6E"/>
    <w:rsid w:val="00B032B1"/>
    <w:rsid w:val="00B04819"/>
    <w:rsid w:val="00B04967"/>
    <w:rsid w:val="00B06F2C"/>
    <w:rsid w:val="00B10189"/>
    <w:rsid w:val="00B116CC"/>
    <w:rsid w:val="00B11DFA"/>
    <w:rsid w:val="00B13EF3"/>
    <w:rsid w:val="00B147F2"/>
    <w:rsid w:val="00B14E66"/>
    <w:rsid w:val="00B1663B"/>
    <w:rsid w:val="00B16AC0"/>
    <w:rsid w:val="00B16D8D"/>
    <w:rsid w:val="00B179A0"/>
    <w:rsid w:val="00B17B11"/>
    <w:rsid w:val="00B17FE6"/>
    <w:rsid w:val="00B20D55"/>
    <w:rsid w:val="00B24E1A"/>
    <w:rsid w:val="00B2523B"/>
    <w:rsid w:val="00B26084"/>
    <w:rsid w:val="00B3039C"/>
    <w:rsid w:val="00B30B8A"/>
    <w:rsid w:val="00B32E58"/>
    <w:rsid w:val="00B33183"/>
    <w:rsid w:val="00B3338D"/>
    <w:rsid w:val="00B36B61"/>
    <w:rsid w:val="00B4043D"/>
    <w:rsid w:val="00B52589"/>
    <w:rsid w:val="00B55BA0"/>
    <w:rsid w:val="00B575AA"/>
    <w:rsid w:val="00B578BA"/>
    <w:rsid w:val="00B6127D"/>
    <w:rsid w:val="00B61616"/>
    <w:rsid w:val="00B61CB8"/>
    <w:rsid w:val="00B63657"/>
    <w:rsid w:val="00B63806"/>
    <w:rsid w:val="00B63FFE"/>
    <w:rsid w:val="00B65059"/>
    <w:rsid w:val="00B657FB"/>
    <w:rsid w:val="00B66E32"/>
    <w:rsid w:val="00B678F8"/>
    <w:rsid w:val="00B70A24"/>
    <w:rsid w:val="00B70BBE"/>
    <w:rsid w:val="00B72EC1"/>
    <w:rsid w:val="00B73628"/>
    <w:rsid w:val="00B74FEE"/>
    <w:rsid w:val="00B7542A"/>
    <w:rsid w:val="00B75EDD"/>
    <w:rsid w:val="00B77AE0"/>
    <w:rsid w:val="00B77B07"/>
    <w:rsid w:val="00B77EA7"/>
    <w:rsid w:val="00B80EBB"/>
    <w:rsid w:val="00B81173"/>
    <w:rsid w:val="00B811C7"/>
    <w:rsid w:val="00B8148E"/>
    <w:rsid w:val="00B819ED"/>
    <w:rsid w:val="00B81D92"/>
    <w:rsid w:val="00B86D44"/>
    <w:rsid w:val="00B90572"/>
    <w:rsid w:val="00B92412"/>
    <w:rsid w:val="00B925C9"/>
    <w:rsid w:val="00B93B6A"/>
    <w:rsid w:val="00B94B59"/>
    <w:rsid w:val="00B9594E"/>
    <w:rsid w:val="00B96BAD"/>
    <w:rsid w:val="00B97190"/>
    <w:rsid w:val="00B975DA"/>
    <w:rsid w:val="00B9795B"/>
    <w:rsid w:val="00BA0674"/>
    <w:rsid w:val="00BA0C6F"/>
    <w:rsid w:val="00BA1A32"/>
    <w:rsid w:val="00BA4E90"/>
    <w:rsid w:val="00BB0A51"/>
    <w:rsid w:val="00BB227C"/>
    <w:rsid w:val="00BB3359"/>
    <w:rsid w:val="00BB3373"/>
    <w:rsid w:val="00BB69D9"/>
    <w:rsid w:val="00BB6C29"/>
    <w:rsid w:val="00BC3F62"/>
    <w:rsid w:val="00BC4331"/>
    <w:rsid w:val="00BC5060"/>
    <w:rsid w:val="00BC6DE3"/>
    <w:rsid w:val="00BC7713"/>
    <w:rsid w:val="00BC7E13"/>
    <w:rsid w:val="00BD0DA5"/>
    <w:rsid w:val="00BD152D"/>
    <w:rsid w:val="00BD26D6"/>
    <w:rsid w:val="00BD5585"/>
    <w:rsid w:val="00BD5C3C"/>
    <w:rsid w:val="00BE3782"/>
    <w:rsid w:val="00BE38DD"/>
    <w:rsid w:val="00BE42E3"/>
    <w:rsid w:val="00BE579E"/>
    <w:rsid w:val="00BF0818"/>
    <w:rsid w:val="00BF0821"/>
    <w:rsid w:val="00BF1E23"/>
    <w:rsid w:val="00BF1F30"/>
    <w:rsid w:val="00BF2601"/>
    <w:rsid w:val="00BF32F9"/>
    <w:rsid w:val="00C0108E"/>
    <w:rsid w:val="00C02CDA"/>
    <w:rsid w:val="00C02DC5"/>
    <w:rsid w:val="00C04309"/>
    <w:rsid w:val="00C050B0"/>
    <w:rsid w:val="00C10FAD"/>
    <w:rsid w:val="00C151CE"/>
    <w:rsid w:val="00C1561C"/>
    <w:rsid w:val="00C20438"/>
    <w:rsid w:val="00C221AD"/>
    <w:rsid w:val="00C2235D"/>
    <w:rsid w:val="00C256DF"/>
    <w:rsid w:val="00C258E7"/>
    <w:rsid w:val="00C2723D"/>
    <w:rsid w:val="00C330FF"/>
    <w:rsid w:val="00C33157"/>
    <w:rsid w:val="00C347A3"/>
    <w:rsid w:val="00C36AD4"/>
    <w:rsid w:val="00C36BE5"/>
    <w:rsid w:val="00C37404"/>
    <w:rsid w:val="00C40754"/>
    <w:rsid w:val="00C4186C"/>
    <w:rsid w:val="00C42BE8"/>
    <w:rsid w:val="00C441C9"/>
    <w:rsid w:val="00C459D3"/>
    <w:rsid w:val="00C47A19"/>
    <w:rsid w:val="00C5159F"/>
    <w:rsid w:val="00C52124"/>
    <w:rsid w:val="00C60681"/>
    <w:rsid w:val="00C63842"/>
    <w:rsid w:val="00C63C15"/>
    <w:rsid w:val="00C63D1F"/>
    <w:rsid w:val="00C63D8F"/>
    <w:rsid w:val="00C71F4F"/>
    <w:rsid w:val="00C73297"/>
    <w:rsid w:val="00C7374E"/>
    <w:rsid w:val="00C801F2"/>
    <w:rsid w:val="00C8083E"/>
    <w:rsid w:val="00C81D7B"/>
    <w:rsid w:val="00C83FEF"/>
    <w:rsid w:val="00C8615B"/>
    <w:rsid w:val="00C866B0"/>
    <w:rsid w:val="00C911EE"/>
    <w:rsid w:val="00C91655"/>
    <w:rsid w:val="00C951D2"/>
    <w:rsid w:val="00C95940"/>
    <w:rsid w:val="00C96771"/>
    <w:rsid w:val="00C96D09"/>
    <w:rsid w:val="00CA0239"/>
    <w:rsid w:val="00CA23EE"/>
    <w:rsid w:val="00CA3DCC"/>
    <w:rsid w:val="00CA4649"/>
    <w:rsid w:val="00CA4AFB"/>
    <w:rsid w:val="00CA5C8E"/>
    <w:rsid w:val="00CA60FB"/>
    <w:rsid w:val="00CB0753"/>
    <w:rsid w:val="00CB0A19"/>
    <w:rsid w:val="00CB0D65"/>
    <w:rsid w:val="00CB3997"/>
    <w:rsid w:val="00CB47A6"/>
    <w:rsid w:val="00CB491B"/>
    <w:rsid w:val="00CB5ED5"/>
    <w:rsid w:val="00CB5F5D"/>
    <w:rsid w:val="00CC0797"/>
    <w:rsid w:val="00CC1DBD"/>
    <w:rsid w:val="00CC2E60"/>
    <w:rsid w:val="00CC6365"/>
    <w:rsid w:val="00CC7233"/>
    <w:rsid w:val="00CC7BC5"/>
    <w:rsid w:val="00CD0D6C"/>
    <w:rsid w:val="00CD2FF9"/>
    <w:rsid w:val="00CD37A1"/>
    <w:rsid w:val="00CD3EBE"/>
    <w:rsid w:val="00CD7AAD"/>
    <w:rsid w:val="00CE1A82"/>
    <w:rsid w:val="00CE2806"/>
    <w:rsid w:val="00CE28C2"/>
    <w:rsid w:val="00CE448C"/>
    <w:rsid w:val="00CE5E05"/>
    <w:rsid w:val="00CE6CCD"/>
    <w:rsid w:val="00CF01C0"/>
    <w:rsid w:val="00CF1947"/>
    <w:rsid w:val="00CF2379"/>
    <w:rsid w:val="00CF2453"/>
    <w:rsid w:val="00D00EF5"/>
    <w:rsid w:val="00D054FE"/>
    <w:rsid w:val="00D071E5"/>
    <w:rsid w:val="00D1080F"/>
    <w:rsid w:val="00D11F66"/>
    <w:rsid w:val="00D12D77"/>
    <w:rsid w:val="00D1427B"/>
    <w:rsid w:val="00D147C7"/>
    <w:rsid w:val="00D14E6F"/>
    <w:rsid w:val="00D15616"/>
    <w:rsid w:val="00D159F8"/>
    <w:rsid w:val="00D15CDF"/>
    <w:rsid w:val="00D1669C"/>
    <w:rsid w:val="00D21775"/>
    <w:rsid w:val="00D21FA0"/>
    <w:rsid w:val="00D2529D"/>
    <w:rsid w:val="00D265F1"/>
    <w:rsid w:val="00D37F25"/>
    <w:rsid w:val="00D4231E"/>
    <w:rsid w:val="00D42570"/>
    <w:rsid w:val="00D43972"/>
    <w:rsid w:val="00D46D76"/>
    <w:rsid w:val="00D46E41"/>
    <w:rsid w:val="00D47C66"/>
    <w:rsid w:val="00D50313"/>
    <w:rsid w:val="00D51B4A"/>
    <w:rsid w:val="00D52A5A"/>
    <w:rsid w:val="00D52B1A"/>
    <w:rsid w:val="00D531AD"/>
    <w:rsid w:val="00D53EFA"/>
    <w:rsid w:val="00D57C91"/>
    <w:rsid w:val="00D57E64"/>
    <w:rsid w:val="00D61C21"/>
    <w:rsid w:val="00D63207"/>
    <w:rsid w:val="00D63908"/>
    <w:rsid w:val="00D63B54"/>
    <w:rsid w:val="00D64B48"/>
    <w:rsid w:val="00D64F74"/>
    <w:rsid w:val="00D65B63"/>
    <w:rsid w:val="00D70404"/>
    <w:rsid w:val="00D71718"/>
    <w:rsid w:val="00D71A28"/>
    <w:rsid w:val="00D7430D"/>
    <w:rsid w:val="00D74D68"/>
    <w:rsid w:val="00D750EA"/>
    <w:rsid w:val="00D77159"/>
    <w:rsid w:val="00D80366"/>
    <w:rsid w:val="00D80D85"/>
    <w:rsid w:val="00D81C9F"/>
    <w:rsid w:val="00D821E9"/>
    <w:rsid w:val="00D83D1F"/>
    <w:rsid w:val="00D847F8"/>
    <w:rsid w:val="00D84E02"/>
    <w:rsid w:val="00D8657E"/>
    <w:rsid w:val="00D8688A"/>
    <w:rsid w:val="00D86C99"/>
    <w:rsid w:val="00D90FE9"/>
    <w:rsid w:val="00D91AF2"/>
    <w:rsid w:val="00D94C40"/>
    <w:rsid w:val="00D951E7"/>
    <w:rsid w:val="00DA1E8A"/>
    <w:rsid w:val="00DA3968"/>
    <w:rsid w:val="00DA3B9F"/>
    <w:rsid w:val="00DA53DA"/>
    <w:rsid w:val="00DA5B3A"/>
    <w:rsid w:val="00DA6D51"/>
    <w:rsid w:val="00DA72FE"/>
    <w:rsid w:val="00DB1CC1"/>
    <w:rsid w:val="00DB2939"/>
    <w:rsid w:val="00DB2AAE"/>
    <w:rsid w:val="00DB47B1"/>
    <w:rsid w:val="00DB5AD2"/>
    <w:rsid w:val="00DB6280"/>
    <w:rsid w:val="00DB7C89"/>
    <w:rsid w:val="00DC09F8"/>
    <w:rsid w:val="00DC14DD"/>
    <w:rsid w:val="00DC15E4"/>
    <w:rsid w:val="00DC1C55"/>
    <w:rsid w:val="00DC2210"/>
    <w:rsid w:val="00DC2447"/>
    <w:rsid w:val="00DC27A3"/>
    <w:rsid w:val="00DC2BFA"/>
    <w:rsid w:val="00DC4901"/>
    <w:rsid w:val="00DC66C2"/>
    <w:rsid w:val="00DC6BD0"/>
    <w:rsid w:val="00DC7398"/>
    <w:rsid w:val="00DD051F"/>
    <w:rsid w:val="00DD38CD"/>
    <w:rsid w:val="00DD5715"/>
    <w:rsid w:val="00DE04C2"/>
    <w:rsid w:val="00DE0C5E"/>
    <w:rsid w:val="00DE1788"/>
    <w:rsid w:val="00DE24E2"/>
    <w:rsid w:val="00DE26F2"/>
    <w:rsid w:val="00DE447A"/>
    <w:rsid w:val="00DE46DC"/>
    <w:rsid w:val="00DE503F"/>
    <w:rsid w:val="00DF00B2"/>
    <w:rsid w:val="00DF05C5"/>
    <w:rsid w:val="00DF3AB3"/>
    <w:rsid w:val="00DF45C7"/>
    <w:rsid w:val="00DF5243"/>
    <w:rsid w:val="00DF59C5"/>
    <w:rsid w:val="00DF66CE"/>
    <w:rsid w:val="00DF69E0"/>
    <w:rsid w:val="00E023C9"/>
    <w:rsid w:val="00E0262E"/>
    <w:rsid w:val="00E12A94"/>
    <w:rsid w:val="00E137FF"/>
    <w:rsid w:val="00E14B38"/>
    <w:rsid w:val="00E15510"/>
    <w:rsid w:val="00E2091D"/>
    <w:rsid w:val="00E2145B"/>
    <w:rsid w:val="00E22BDC"/>
    <w:rsid w:val="00E23372"/>
    <w:rsid w:val="00E2362C"/>
    <w:rsid w:val="00E307F9"/>
    <w:rsid w:val="00E30BE3"/>
    <w:rsid w:val="00E3343C"/>
    <w:rsid w:val="00E33E03"/>
    <w:rsid w:val="00E349C4"/>
    <w:rsid w:val="00E349D2"/>
    <w:rsid w:val="00E3592E"/>
    <w:rsid w:val="00E423F5"/>
    <w:rsid w:val="00E434D9"/>
    <w:rsid w:val="00E4435F"/>
    <w:rsid w:val="00E468FC"/>
    <w:rsid w:val="00E50540"/>
    <w:rsid w:val="00E5119A"/>
    <w:rsid w:val="00E54184"/>
    <w:rsid w:val="00E57714"/>
    <w:rsid w:val="00E57AF5"/>
    <w:rsid w:val="00E57CB5"/>
    <w:rsid w:val="00E62845"/>
    <w:rsid w:val="00E655CE"/>
    <w:rsid w:val="00E70B2F"/>
    <w:rsid w:val="00E72C09"/>
    <w:rsid w:val="00E7633E"/>
    <w:rsid w:val="00E77615"/>
    <w:rsid w:val="00E77964"/>
    <w:rsid w:val="00E8137B"/>
    <w:rsid w:val="00E81D3B"/>
    <w:rsid w:val="00E8370C"/>
    <w:rsid w:val="00E8444B"/>
    <w:rsid w:val="00E84A4E"/>
    <w:rsid w:val="00E86705"/>
    <w:rsid w:val="00E87E77"/>
    <w:rsid w:val="00E90C32"/>
    <w:rsid w:val="00E918EF"/>
    <w:rsid w:val="00E96925"/>
    <w:rsid w:val="00E97353"/>
    <w:rsid w:val="00E979F1"/>
    <w:rsid w:val="00E97E08"/>
    <w:rsid w:val="00EA071A"/>
    <w:rsid w:val="00EA077F"/>
    <w:rsid w:val="00EA12E5"/>
    <w:rsid w:val="00EA47A3"/>
    <w:rsid w:val="00EA6608"/>
    <w:rsid w:val="00EA773B"/>
    <w:rsid w:val="00EB17B1"/>
    <w:rsid w:val="00EB5075"/>
    <w:rsid w:val="00EB71A9"/>
    <w:rsid w:val="00EB747B"/>
    <w:rsid w:val="00EC2A38"/>
    <w:rsid w:val="00ED0529"/>
    <w:rsid w:val="00ED1E13"/>
    <w:rsid w:val="00ED3DAB"/>
    <w:rsid w:val="00ED7B4E"/>
    <w:rsid w:val="00EE2A9F"/>
    <w:rsid w:val="00EE390E"/>
    <w:rsid w:val="00EE7B41"/>
    <w:rsid w:val="00EF32E8"/>
    <w:rsid w:val="00F0170C"/>
    <w:rsid w:val="00F03324"/>
    <w:rsid w:val="00F050FE"/>
    <w:rsid w:val="00F071E9"/>
    <w:rsid w:val="00F074B0"/>
    <w:rsid w:val="00F10361"/>
    <w:rsid w:val="00F128F9"/>
    <w:rsid w:val="00F158BE"/>
    <w:rsid w:val="00F15D60"/>
    <w:rsid w:val="00F17263"/>
    <w:rsid w:val="00F21187"/>
    <w:rsid w:val="00F22E26"/>
    <w:rsid w:val="00F22EB1"/>
    <w:rsid w:val="00F232E2"/>
    <w:rsid w:val="00F247F5"/>
    <w:rsid w:val="00F263E9"/>
    <w:rsid w:val="00F26624"/>
    <w:rsid w:val="00F26E45"/>
    <w:rsid w:val="00F306EE"/>
    <w:rsid w:val="00F33689"/>
    <w:rsid w:val="00F41D13"/>
    <w:rsid w:val="00F423BF"/>
    <w:rsid w:val="00F46BAE"/>
    <w:rsid w:val="00F5058F"/>
    <w:rsid w:val="00F50B71"/>
    <w:rsid w:val="00F519FE"/>
    <w:rsid w:val="00F53945"/>
    <w:rsid w:val="00F55D8E"/>
    <w:rsid w:val="00F568F9"/>
    <w:rsid w:val="00F56FF5"/>
    <w:rsid w:val="00F6198A"/>
    <w:rsid w:val="00F67CF4"/>
    <w:rsid w:val="00F70DCC"/>
    <w:rsid w:val="00F722F8"/>
    <w:rsid w:val="00F72F44"/>
    <w:rsid w:val="00F73340"/>
    <w:rsid w:val="00F739E3"/>
    <w:rsid w:val="00F82B9E"/>
    <w:rsid w:val="00F87F3E"/>
    <w:rsid w:val="00F9344C"/>
    <w:rsid w:val="00F93774"/>
    <w:rsid w:val="00F944C4"/>
    <w:rsid w:val="00FA02AF"/>
    <w:rsid w:val="00FA18E5"/>
    <w:rsid w:val="00FA255D"/>
    <w:rsid w:val="00FA5FAA"/>
    <w:rsid w:val="00FA6AB9"/>
    <w:rsid w:val="00FB0D07"/>
    <w:rsid w:val="00FB1757"/>
    <w:rsid w:val="00FB244D"/>
    <w:rsid w:val="00FB3145"/>
    <w:rsid w:val="00FB3450"/>
    <w:rsid w:val="00FB3CEB"/>
    <w:rsid w:val="00FB7BAA"/>
    <w:rsid w:val="00FC0DEA"/>
    <w:rsid w:val="00FC5245"/>
    <w:rsid w:val="00FC5759"/>
    <w:rsid w:val="00FC648F"/>
    <w:rsid w:val="00FC69EC"/>
    <w:rsid w:val="00FD343E"/>
    <w:rsid w:val="00FD38B9"/>
    <w:rsid w:val="00FD4092"/>
    <w:rsid w:val="00FD5693"/>
    <w:rsid w:val="00FD58A2"/>
    <w:rsid w:val="00FD638A"/>
    <w:rsid w:val="00FE311C"/>
    <w:rsid w:val="00FE3FEA"/>
    <w:rsid w:val="00FE5F8F"/>
    <w:rsid w:val="00FE62D7"/>
    <w:rsid w:val="00FE65B6"/>
    <w:rsid w:val="00FF03E1"/>
    <w:rsid w:val="00FF1C4D"/>
    <w:rsid w:val="00FF41E1"/>
    <w:rsid w:val="00FF49F3"/>
    <w:rsid w:val="00FF6FC4"/>
    <w:rsid w:val="00FF71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1"/>
    </o:shapelayout>
  </w:shapeDefaults>
  <w:decimalSymbol w:val="."/>
  <w:listSeparator w:val=","/>
  <w14:docId w14:val="4C7AA980"/>
  <w15:docId w15:val="{718A0933-C269-4A07-B449-FF99E43684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371">
    <w:lsdException w:name="Normal" w:locked="0" w:qFormat="1"/>
    <w:lsdException w:name="heading 1" w:locked="0" w:qFormat="1"/>
    <w:lsdException w:name="heading 2" w:locked="0" w:qFormat="1"/>
    <w:lsdException w:name="heading 3" w:locked="0" w:qFormat="1"/>
    <w:lsdException w:name="heading 4" w:locked="0" w:qFormat="1"/>
    <w:lsdException w:name="heading 5" w:locked="0"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locked="0" w:semiHidden="1" w:uiPriority="1" w:unhideWhenUsed="1"/>
    <w:lsdException w:name="Body Text" w:locked="0"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locked="0" w:qFormat="1"/>
    <w:lsdException w:name="Emphasis" w:locked="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0"/>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locked="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locked="0"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atentStyles>
  <w:style w:type="paragraph" w:default="1" w:styleId="Normal">
    <w:name w:val="Normal"/>
    <w:qFormat/>
    <w:rsid w:val="00B70BBE"/>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qFormat/>
    <w:rsid w:val="00F722F8"/>
    <w:pPr>
      <w:keepNext/>
      <w:spacing w:before="360" w:after="240"/>
      <w:contextualSpacing/>
      <w:outlineLvl w:val="0"/>
    </w:pPr>
    <w:rPr>
      <w:rFonts w:ascii="HelveticaNeue BlackCond" w:hAnsi="HelveticaNeue BlackCond"/>
      <w:b/>
      <w:sz w:val="36"/>
      <w:szCs w:val="36"/>
    </w:rPr>
  </w:style>
  <w:style w:type="paragraph" w:styleId="Heading2">
    <w:name w:val="heading 2"/>
    <w:basedOn w:val="Normal"/>
    <w:next w:val="Normal"/>
    <w:link w:val="Heading2Char"/>
    <w:qFormat/>
    <w:rsid w:val="00F722F8"/>
    <w:pPr>
      <w:keepNext/>
      <w:spacing w:before="360" w:after="240"/>
      <w:contextualSpacing/>
      <w:outlineLvl w:val="1"/>
    </w:pPr>
    <w:rPr>
      <w:rFonts w:ascii="HelveticaNeue BlackCond" w:hAnsi="HelveticaNeue BlackCond"/>
      <w:b/>
      <w:sz w:val="32"/>
      <w:szCs w:val="28"/>
    </w:rPr>
  </w:style>
  <w:style w:type="paragraph" w:styleId="Heading3">
    <w:name w:val="heading 3"/>
    <w:basedOn w:val="Normal"/>
    <w:next w:val="Normal"/>
    <w:link w:val="Heading3Char"/>
    <w:qFormat/>
    <w:rsid w:val="00F722F8"/>
    <w:pPr>
      <w:keepNext/>
      <w:spacing w:before="360" w:after="240" w:line="360" w:lineRule="auto"/>
      <w:contextualSpacing/>
      <w:outlineLvl w:val="2"/>
    </w:pPr>
    <w:rPr>
      <w:rFonts w:ascii="HelveticaNeue BlackCond" w:hAnsi="HelveticaNeue BlackCond"/>
      <w:b/>
      <w:sz w:val="28"/>
      <w:szCs w:val="28"/>
    </w:rPr>
  </w:style>
  <w:style w:type="paragraph" w:styleId="Heading4">
    <w:name w:val="heading 4"/>
    <w:basedOn w:val="Normal"/>
    <w:next w:val="Normal"/>
    <w:link w:val="Heading4Char"/>
    <w:qFormat/>
    <w:rsid w:val="00F722F8"/>
    <w:pPr>
      <w:keepNext/>
      <w:spacing w:before="360" w:after="240"/>
      <w:contextualSpacing/>
      <w:outlineLvl w:val="3"/>
    </w:pPr>
    <w:rPr>
      <w:rFonts w:ascii="HelveticaNeue BlackCond" w:hAnsi="HelveticaNeue BlackCond"/>
      <w:b/>
      <w:spacing w:val="-6"/>
    </w:rPr>
  </w:style>
  <w:style w:type="paragraph" w:styleId="Heading5">
    <w:name w:val="heading 5"/>
    <w:basedOn w:val="Normal"/>
    <w:next w:val="Normal"/>
    <w:link w:val="Heading5Char"/>
    <w:qFormat/>
    <w:rsid w:val="00F722F8"/>
    <w:pPr>
      <w:spacing w:before="360" w:after="240"/>
      <w:outlineLvl w:val="4"/>
    </w:pPr>
    <w:rPr>
      <w:rFonts w:ascii="Arial Narrow" w:hAnsi="Arial Narrow"/>
      <w:b/>
    </w:rPr>
  </w:style>
  <w:style w:type="paragraph" w:styleId="Heading6">
    <w:name w:val="heading 6"/>
    <w:basedOn w:val="Normal"/>
    <w:next w:val="Normal"/>
    <w:link w:val="Heading6Char"/>
    <w:qFormat/>
    <w:locked/>
    <w:rsid w:val="00EA071A"/>
    <w:pPr>
      <w:spacing w:before="240" w:after="60"/>
      <w:outlineLvl w:val="5"/>
    </w:pPr>
    <w:rPr>
      <w:rFonts w:ascii="Calibri" w:eastAsia="PMingLiU" w:hAnsi="Calibri"/>
      <w:b/>
      <w:bCs/>
    </w:rPr>
  </w:style>
  <w:style w:type="character" w:default="1" w:styleId="DefaultParagraphFont">
    <w:name w:val="Default Paragraph Font"/>
    <w:uiPriority w:val="1"/>
    <w:semiHidden/>
    <w:unhideWhenUsed/>
    <w:rsid w:val="00B70BB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70BBE"/>
  </w:style>
  <w:style w:type="character" w:customStyle="1" w:styleId="Heading1Char">
    <w:name w:val="Heading 1 Char"/>
    <w:link w:val="Heading1"/>
    <w:rsid w:val="001C4B39"/>
    <w:rPr>
      <w:rFonts w:ascii="HelveticaNeue BlackCond" w:eastAsiaTheme="minorHAnsi" w:hAnsi="HelveticaNeue BlackCond" w:cstheme="minorBidi"/>
      <w:b/>
      <w:sz w:val="36"/>
      <w:szCs w:val="36"/>
    </w:rPr>
  </w:style>
  <w:style w:type="character" w:customStyle="1" w:styleId="Heading2Char">
    <w:name w:val="Heading 2 Char"/>
    <w:link w:val="Heading2"/>
    <w:rsid w:val="001C4B39"/>
    <w:rPr>
      <w:rFonts w:ascii="HelveticaNeue BlackCond" w:eastAsiaTheme="minorHAnsi" w:hAnsi="HelveticaNeue BlackCond" w:cstheme="minorBidi"/>
      <w:b/>
      <w:sz w:val="32"/>
      <w:szCs w:val="28"/>
    </w:rPr>
  </w:style>
  <w:style w:type="character" w:customStyle="1" w:styleId="Heading3Char">
    <w:name w:val="Heading 3 Char"/>
    <w:link w:val="Heading3"/>
    <w:rsid w:val="001C4B39"/>
    <w:rPr>
      <w:rFonts w:ascii="HelveticaNeue BlackCond" w:eastAsiaTheme="minorHAnsi" w:hAnsi="HelveticaNeue BlackCond" w:cstheme="minorBidi"/>
      <w:b/>
      <w:sz w:val="28"/>
      <w:szCs w:val="28"/>
    </w:rPr>
  </w:style>
  <w:style w:type="character" w:customStyle="1" w:styleId="Heading4Char">
    <w:name w:val="Heading 4 Char"/>
    <w:link w:val="Heading4"/>
    <w:rsid w:val="001C4B39"/>
    <w:rPr>
      <w:rFonts w:ascii="HelveticaNeue BlackCond" w:eastAsiaTheme="minorHAnsi" w:hAnsi="HelveticaNeue BlackCond" w:cstheme="minorBidi"/>
      <w:b/>
      <w:spacing w:val="-6"/>
      <w:sz w:val="22"/>
      <w:szCs w:val="24"/>
    </w:rPr>
  </w:style>
  <w:style w:type="character" w:customStyle="1" w:styleId="Heading5Char">
    <w:name w:val="Heading 5 Char"/>
    <w:link w:val="Heading5"/>
    <w:rsid w:val="001C4B39"/>
    <w:rPr>
      <w:rFonts w:ascii="Arial Narrow" w:eastAsiaTheme="minorHAnsi" w:hAnsi="Arial Narrow" w:cstheme="minorBidi"/>
      <w:b/>
      <w:szCs w:val="22"/>
    </w:rPr>
  </w:style>
  <w:style w:type="paragraph" w:styleId="ListContinue4">
    <w:name w:val="List Continue 4"/>
    <w:basedOn w:val="Normal"/>
    <w:semiHidden/>
    <w:locked/>
    <w:rsid w:val="00EA071A"/>
    <w:pPr>
      <w:ind w:left="1440"/>
      <w:contextualSpacing/>
    </w:pPr>
  </w:style>
  <w:style w:type="character" w:customStyle="1" w:styleId="GrayDingbat">
    <w:name w:val="Gray Dingbat"/>
    <w:basedOn w:val="BlackDingbat"/>
    <w:uiPriority w:val="1"/>
    <w:qFormat/>
    <w:rsid w:val="00F722F8"/>
    <w:rPr>
      <w:rFonts w:ascii="ZapfDingbats" w:hAnsi="ZapfDingbats"/>
      <w:color w:val="BFBFBF" w:themeColor="background1" w:themeShade="BF"/>
      <w:szCs w:val="24"/>
    </w:rPr>
  </w:style>
  <w:style w:type="paragraph" w:customStyle="1" w:styleId="Production">
    <w:name w:val="Production"/>
    <w:next w:val="Normal"/>
    <w:autoRedefine/>
    <w:semiHidden/>
    <w:locked/>
    <w:rsid w:val="00EA071A"/>
    <w:pPr>
      <w:keepNext/>
      <w:keepLines/>
      <w:spacing w:before="240" w:after="240"/>
    </w:pPr>
    <w:rPr>
      <w:b/>
      <w:i/>
      <w:color w:val="0000FF"/>
      <w:sz w:val="24"/>
    </w:rPr>
  </w:style>
  <w:style w:type="paragraph" w:customStyle="1" w:styleId="CodeCaption">
    <w:name w:val="Code Caption"/>
    <w:basedOn w:val="FigureCaption"/>
    <w:next w:val="Normal"/>
    <w:link w:val="CodeCaptionChar"/>
    <w:qFormat/>
    <w:rsid w:val="00F722F8"/>
    <w:pPr>
      <w:keepNext/>
    </w:pPr>
  </w:style>
  <w:style w:type="paragraph" w:customStyle="1" w:styleId="FigureCaption">
    <w:name w:val="Figure Caption"/>
    <w:basedOn w:val="Normal"/>
    <w:next w:val="Normal"/>
    <w:qFormat/>
    <w:rsid w:val="00F722F8"/>
    <w:pPr>
      <w:autoSpaceDE w:val="0"/>
      <w:autoSpaceDN w:val="0"/>
      <w:spacing w:before="120" w:after="240"/>
    </w:pPr>
    <w:rPr>
      <w:rFonts w:ascii="HelveticaNeue MediumCond" w:hAnsi="HelveticaNeue MediumCond"/>
      <w:i/>
      <w:sz w:val="18"/>
    </w:rPr>
  </w:style>
  <w:style w:type="character" w:customStyle="1" w:styleId="CodeCaptionChar">
    <w:name w:val="Code Caption Char"/>
    <w:link w:val="CodeCaption"/>
    <w:rsid w:val="00EA071A"/>
    <w:rPr>
      <w:rFonts w:ascii="HelveticaNeue MediumCond" w:eastAsiaTheme="minorHAnsi" w:hAnsi="HelveticaNeue MediumCond" w:cstheme="minorBidi"/>
      <w:i/>
      <w:sz w:val="18"/>
      <w:szCs w:val="22"/>
    </w:rPr>
  </w:style>
  <w:style w:type="paragraph" w:customStyle="1" w:styleId="Query">
    <w:name w:val="Query"/>
    <w:basedOn w:val="Production"/>
    <w:semiHidden/>
    <w:locked/>
    <w:rsid w:val="00EA071A"/>
    <w:rPr>
      <w:color w:val="FF0000"/>
    </w:rPr>
  </w:style>
  <w:style w:type="character" w:styleId="Hyperlink">
    <w:name w:val="Hyperlink"/>
    <w:semiHidden/>
    <w:locked/>
    <w:rsid w:val="00EA071A"/>
    <w:rPr>
      <w:color w:val="0000FF"/>
      <w:u w:val="single"/>
    </w:rPr>
  </w:style>
  <w:style w:type="paragraph" w:customStyle="1" w:styleId="FMBookTitle">
    <w:name w:val="FM Book Title"/>
    <w:basedOn w:val="ChapterTitle"/>
    <w:locked/>
    <w:rsid w:val="00EA071A"/>
    <w:rPr>
      <w:b w:val="0"/>
      <w:spacing w:val="-20"/>
    </w:rPr>
  </w:style>
  <w:style w:type="paragraph" w:customStyle="1" w:styleId="ChapterTitle">
    <w:name w:val="Chapter Title"/>
    <w:basedOn w:val="Normal"/>
    <w:next w:val="Normal"/>
    <w:rsid w:val="00F722F8"/>
    <w:pPr>
      <w:tabs>
        <w:tab w:val="left" w:pos="2606"/>
      </w:tabs>
      <w:spacing w:before="360" w:after="720"/>
    </w:pPr>
    <w:rPr>
      <w:rFonts w:ascii="HelveticaNeue MediumCond" w:hAnsi="HelveticaNeue MediumCond"/>
      <w:b/>
      <w:sz w:val="72"/>
    </w:rPr>
  </w:style>
  <w:style w:type="paragraph" w:customStyle="1" w:styleId="FMSubtitle">
    <w:name w:val="FM Subtitle"/>
    <w:basedOn w:val="Normal"/>
    <w:locked/>
    <w:rsid w:val="00EA071A"/>
    <w:pPr>
      <w:jc w:val="center"/>
      <w:outlineLvl w:val="0"/>
    </w:pPr>
    <w:rPr>
      <w:rFonts w:ascii="HelveticaNeue MediumCond" w:hAnsi="HelveticaNeue MediumCond"/>
      <w:color w:val="808080"/>
      <w:sz w:val="48"/>
    </w:rPr>
  </w:style>
  <w:style w:type="paragraph" w:customStyle="1" w:styleId="FMEdition">
    <w:name w:val="FM Edition"/>
    <w:basedOn w:val="Normal"/>
    <w:locked/>
    <w:rsid w:val="00EA071A"/>
    <w:pPr>
      <w:jc w:val="center"/>
      <w:outlineLvl w:val="0"/>
    </w:pPr>
    <w:rPr>
      <w:rFonts w:ascii="HelveticaNeue MediumCond" w:hAnsi="HelveticaNeue MediumCond"/>
      <w:color w:val="808080"/>
      <w:sz w:val="48"/>
    </w:rPr>
  </w:style>
  <w:style w:type="paragraph" w:customStyle="1" w:styleId="FMAuthor">
    <w:name w:val="FM Author"/>
    <w:basedOn w:val="Normal"/>
    <w:locked/>
    <w:rsid w:val="00EA071A"/>
    <w:pPr>
      <w:spacing w:before="360"/>
    </w:pPr>
    <w:rPr>
      <w:rFonts w:ascii="HelveticaNeue MediumExt" w:hAnsi="HelveticaNeue MediumExt"/>
      <w:sz w:val="44"/>
    </w:rPr>
  </w:style>
  <w:style w:type="paragraph" w:customStyle="1" w:styleId="FMCopyright">
    <w:name w:val="FM Copyright"/>
    <w:locked/>
    <w:rsid w:val="00EA071A"/>
    <w:pPr>
      <w:spacing w:before="120" w:after="120"/>
    </w:pPr>
    <w:rPr>
      <w:rFonts w:ascii="Utopia" w:hAnsi="Utopia"/>
      <w:sz w:val="18"/>
    </w:rPr>
  </w:style>
  <w:style w:type="paragraph" w:customStyle="1" w:styleId="FMCopyrightTitle">
    <w:name w:val="FM Copyright Title"/>
    <w:basedOn w:val="FMCopyright"/>
    <w:locked/>
    <w:rsid w:val="00EA071A"/>
    <w:pPr>
      <w:spacing w:before="100" w:after="100"/>
    </w:pPr>
    <w:rPr>
      <w:rFonts w:ascii="Utopia Bold" w:hAnsi="Utopia Bold"/>
      <w:sz w:val="19"/>
    </w:rPr>
  </w:style>
  <w:style w:type="paragraph" w:customStyle="1" w:styleId="FMCopyrightCredits">
    <w:name w:val="FM Copyright Credits"/>
    <w:basedOn w:val="Normal"/>
    <w:locked/>
    <w:rsid w:val="00EA071A"/>
    <w:pPr>
      <w:spacing w:before="240" w:after="240"/>
      <w:ind w:left="648" w:hanging="288"/>
      <w:contextualSpacing/>
    </w:pPr>
    <w:rPr>
      <w:rFonts w:ascii="Utopia" w:hAnsi="Utopia"/>
      <w:sz w:val="18"/>
    </w:rPr>
  </w:style>
  <w:style w:type="paragraph" w:customStyle="1" w:styleId="FMCopyrightCreditsLast">
    <w:name w:val="FM Copyright Credits Last"/>
    <w:basedOn w:val="FMCopyrightCredits"/>
    <w:next w:val="FMCopyright"/>
    <w:locked/>
    <w:rsid w:val="00EA071A"/>
    <w:pPr>
      <w:spacing w:before="0"/>
    </w:pPr>
  </w:style>
  <w:style w:type="paragraph" w:customStyle="1" w:styleId="FMDedication">
    <w:name w:val="FM Dedication"/>
    <w:basedOn w:val="Normal"/>
    <w:locked/>
    <w:rsid w:val="00EA071A"/>
    <w:pPr>
      <w:jc w:val="center"/>
    </w:pPr>
    <w:rPr>
      <w:rFonts w:ascii="UtopiaItalic" w:hAnsi="UtopiaItalic"/>
      <w:i/>
    </w:rPr>
  </w:style>
  <w:style w:type="paragraph" w:customStyle="1" w:styleId="FMHead">
    <w:name w:val="FM Head"/>
    <w:basedOn w:val="ChapterTitle"/>
    <w:locked/>
    <w:rsid w:val="00EA071A"/>
    <w:rPr>
      <w:rFonts w:ascii="Helvetica Neue" w:hAnsi="Helvetica Neue"/>
      <w:spacing w:val="-20"/>
    </w:rPr>
  </w:style>
  <w:style w:type="paragraph" w:customStyle="1" w:styleId="TOC21">
    <w:name w:val="TOC 21"/>
    <w:basedOn w:val="TOC2"/>
    <w:uiPriority w:val="39"/>
    <w:locked/>
    <w:rsid w:val="00EA071A"/>
    <w:pPr>
      <w:spacing w:before="60" w:after="60"/>
      <w:ind w:left="245"/>
    </w:pPr>
  </w:style>
  <w:style w:type="paragraph" w:customStyle="1" w:styleId="TOC31">
    <w:name w:val="TOC 31"/>
    <w:basedOn w:val="TOC3"/>
    <w:uiPriority w:val="39"/>
    <w:locked/>
    <w:rsid w:val="00EA071A"/>
    <w:rPr>
      <w:rFonts w:ascii="Cambria" w:hAnsi="Cambria"/>
    </w:rPr>
  </w:style>
  <w:style w:type="paragraph" w:customStyle="1" w:styleId="FMText">
    <w:name w:val="FM Text"/>
    <w:basedOn w:val="Normal"/>
    <w:link w:val="FMTextChar"/>
    <w:locked/>
    <w:rsid w:val="00EA071A"/>
    <w:pPr>
      <w:contextualSpacing/>
    </w:pPr>
    <w:rPr>
      <w:rFonts w:ascii="Utopia" w:hAnsi="Utopia"/>
      <w:sz w:val="18"/>
    </w:rPr>
  </w:style>
  <w:style w:type="character" w:customStyle="1" w:styleId="FMTextChar">
    <w:name w:val="FM Text Char"/>
    <w:link w:val="FMText"/>
    <w:rsid w:val="00EA071A"/>
    <w:rPr>
      <w:rFonts w:ascii="Utopia" w:hAnsi="Utopia"/>
      <w:sz w:val="18"/>
    </w:rPr>
  </w:style>
  <w:style w:type="paragraph" w:customStyle="1" w:styleId="FMTextCont">
    <w:name w:val="FM Text Cont"/>
    <w:basedOn w:val="FMText"/>
    <w:link w:val="FMTextContChar"/>
    <w:locked/>
    <w:rsid w:val="00EA071A"/>
    <w:pPr>
      <w:ind w:firstLine="576"/>
    </w:pPr>
  </w:style>
  <w:style w:type="character" w:customStyle="1" w:styleId="FMTextContChar">
    <w:name w:val="FM Text Cont Char"/>
    <w:basedOn w:val="FMTextChar"/>
    <w:link w:val="FMTextCont"/>
    <w:rsid w:val="00EA071A"/>
    <w:rPr>
      <w:rFonts w:ascii="Utopia" w:hAnsi="Utopia"/>
      <w:sz w:val="18"/>
    </w:rPr>
  </w:style>
  <w:style w:type="paragraph" w:customStyle="1" w:styleId="PartTitle">
    <w:name w:val="Part Title"/>
    <w:basedOn w:val="ChapterTitle"/>
    <w:next w:val="Normal"/>
    <w:qFormat/>
    <w:locked/>
    <w:rsid w:val="00EA071A"/>
    <w:pPr>
      <w:spacing w:before="0"/>
    </w:pPr>
    <w:rPr>
      <w:rFonts w:ascii="Bookman Old Style" w:hAnsi="Bookman Old Style"/>
    </w:rPr>
  </w:style>
  <w:style w:type="paragraph" w:customStyle="1" w:styleId="PartNumber">
    <w:name w:val="Part Number"/>
    <w:basedOn w:val="Normal"/>
    <w:next w:val="PartTitle"/>
    <w:qFormat/>
    <w:locked/>
    <w:rsid w:val="00EA071A"/>
    <w:pPr>
      <w:tabs>
        <w:tab w:val="left" w:pos="2606"/>
      </w:tabs>
      <w:spacing w:before="480"/>
      <w:jc w:val="right"/>
    </w:pPr>
    <w:rPr>
      <w:rFonts w:ascii="Book Antiqua" w:hAnsi="Book Antiqua"/>
      <w:b/>
      <w:sz w:val="40"/>
    </w:rPr>
  </w:style>
  <w:style w:type="paragraph" w:customStyle="1" w:styleId="PartText">
    <w:name w:val="Part Text"/>
    <w:basedOn w:val="Normal"/>
    <w:next w:val="Normal"/>
    <w:locked/>
    <w:rsid w:val="00EA071A"/>
    <w:pPr>
      <w:spacing w:before="120" w:line="360" w:lineRule="auto"/>
      <w:contextualSpacing/>
    </w:pPr>
    <w:rPr>
      <w:rFonts w:ascii="Book Antiqua" w:hAnsi="Book Antiqua"/>
      <w:spacing w:val="-6"/>
    </w:rPr>
  </w:style>
  <w:style w:type="paragraph" w:customStyle="1" w:styleId="ChapterNumber">
    <w:name w:val="Chapter Number"/>
    <w:basedOn w:val="Normal"/>
    <w:qFormat/>
    <w:rsid w:val="00F722F8"/>
    <w:pPr>
      <w:tabs>
        <w:tab w:val="left" w:pos="2606"/>
      </w:tabs>
      <w:spacing w:before="1200"/>
      <w:ind w:right="432"/>
      <w:jc w:val="right"/>
    </w:pPr>
    <w:rPr>
      <w:rFonts w:ascii="HelveticaNeue-Roman" w:hAnsi="HelveticaNeue-Roman"/>
      <w:b/>
      <w:sz w:val="40"/>
    </w:rPr>
  </w:style>
  <w:style w:type="paragraph" w:styleId="BodyText">
    <w:name w:val="Body Text"/>
    <w:basedOn w:val="Normal"/>
    <w:link w:val="BodyTextChar"/>
    <w:qFormat/>
    <w:rsid w:val="00F722F8"/>
    <w:pPr>
      <w:spacing w:before="120" w:after="120"/>
    </w:pPr>
    <w:rPr>
      <w:rFonts w:ascii="HelveticaNeue-Roman" w:hAnsi="HelveticaNeue-Roman"/>
    </w:rPr>
  </w:style>
  <w:style w:type="paragraph" w:styleId="Footer">
    <w:name w:val="footer"/>
    <w:basedOn w:val="Normal"/>
    <w:link w:val="FooterChar"/>
    <w:rsid w:val="00F722F8"/>
    <w:pPr>
      <w:tabs>
        <w:tab w:val="center" w:pos="4320"/>
        <w:tab w:val="right" w:pos="8640"/>
      </w:tabs>
    </w:pPr>
    <w:rPr>
      <w:rFonts w:ascii="Utopia" w:hAnsi="Utopia"/>
    </w:rPr>
  </w:style>
  <w:style w:type="paragraph" w:customStyle="1" w:styleId="NoteTipCaution">
    <w:name w:val="Note/Tip/Caution"/>
    <w:basedOn w:val="Normal"/>
    <w:next w:val="Normal"/>
    <w:link w:val="NoteTipCautionChar"/>
    <w:autoRedefine/>
    <w:rsid w:val="00F722F8"/>
    <w:pPr>
      <w:pBdr>
        <w:top w:val="single" w:sz="6" w:space="10" w:color="C0C0C0"/>
        <w:left w:val="single" w:sz="6" w:space="16" w:color="C0C0C0"/>
        <w:bottom w:val="single" w:sz="6" w:space="10" w:color="C0C0C0"/>
        <w:right w:val="single" w:sz="6" w:space="16" w:color="C0C0C0"/>
      </w:pBdr>
      <w:tabs>
        <w:tab w:val="left" w:pos="994"/>
        <w:tab w:val="left" w:pos="1170"/>
      </w:tabs>
      <w:spacing w:before="120" w:line="280" w:lineRule="exact"/>
      <w:ind w:left="432" w:right="432"/>
    </w:pPr>
    <w:rPr>
      <w:rFonts w:ascii="HelveticaNeue Condensed" w:hAnsi="HelveticaNeue Condensed"/>
    </w:rPr>
  </w:style>
  <w:style w:type="character" w:customStyle="1" w:styleId="NoteTipCautionChar">
    <w:name w:val="Note/Tip/Caution Char"/>
    <w:link w:val="NoteTipCaution"/>
    <w:rsid w:val="009A6792"/>
    <w:rPr>
      <w:rFonts w:ascii="HelveticaNeue Condensed" w:eastAsiaTheme="minorHAnsi" w:hAnsi="HelveticaNeue Condensed" w:cstheme="minorBidi"/>
      <w:szCs w:val="22"/>
    </w:rPr>
  </w:style>
  <w:style w:type="paragraph" w:customStyle="1" w:styleId="Bullet">
    <w:name w:val="Bullet"/>
    <w:basedOn w:val="Normal"/>
    <w:rsid w:val="00F722F8"/>
    <w:pPr>
      <w:keepLines/>
      <w:numPr>
        <w:numId w:val="12"/>
      </w:numPr>
      <w:spacing w:before="120"/>
      <w:ind w:right="864"/>
    </w:pPr>
    <w:rPr>
      <w:rFonts w:ascii="HelveticaNeue-Roman" w:hAnsi="HelveticaNeue-Roman"/>
    </w:rPr>
  </w:style>
  <w:style w:type="paragraph" w:customStyle="1" w:styleId="BulletSubList">
    <w:name w:val="Bullet Sub List"/>
    <w:basedOn w:val="Bullet"/>
    <w:rsid w:val="00F722F8"/>
    <w:pPr>
      <w:spacing w:after="120"/>
      <w:ind w:left="1224"/>
    </w:pPr>
  </w:style>
  <w:style w:type="character" w:styleId="PageNumber">
    <w:name w:val="page number"/>
    <w:basedOn w:val="DefaultParagraphFont"/>
    <w:rsid w:val="00F722F8"/>
  </w:style>
  <w:style w:type="paragraph" w:customStyle="1" w:styleId="ExerciseHead">
    <w:name w:val="Exercise Head"/>
    <w:basedOn w:val="Normal"/>
    <w:next w:val="Normal"/>
    <w:autoRedefine/>
    <w:rsid w:val="00F722F8"/>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SideBarHead">
    <w:name w:val="Side Bar Head"/>
    <w:basedOn w:val="Normal"/>
    <w:next w:val="Normal"/>
    <w:autoRedefine/>
    <w:rsid w:val="00F722F8"/>
    <w:pPr>
      <w:pBdr>
        <w:top w:val="single" w:sz="18" w:space="1" w:color="auto"/>
        <w:left w:val="single" w:sz="18" w:space="0" w:color="auto"/>
        <w:bottom w:val="single" w:sz="18" w:space="1" w:color="auto"/>
        <w:right w:val="single" w:sz="18" w:space="0" w:color="auto"/>
      </w:pBdr>
      <w:spacing w:before="360" w:after="240"/>
      <w:ind w:left="144" w:right="144"/>
      <w:contextualSpacing/>
      <w:jc w:val="center"/>
    </w:pPr>
    <w:rPr>
      <w:rFonts w:ascii="HelveticaNeue MediumCond" w:hAnsi="HelveticaNeue MediumCond"/>
      <w:caps/>
    </w:rPr>
  </w:style>
  <w:style w:type="paragraph" w:customStyle="1" w:styleId="ExerciseBody">
    <w:name w:val="Exercise Body"/>
    <w:basedOn w:val="Normal"/>
    <w:link w:val="ExerciseBodyChar"/>
    <w:qFormat/>
    <w:rsid w:val="00F722F8"/>
    <w:rPr>
      <w:rFonts w:ascii="HelveticaNeue Condensed" w:hAnsi="HelveticaNeue Condensed"/>
    </w:rPr>
  </w:style>
  <w:style w:type="character" w:customStyle="1" w:styleId="ExerciseBodyChar">
    <w:name w:val="Exercise Body Char"/>
    <w:link w:val="ExerciseBody"/>
    <w:rsid w:val="00EA071A"/>
    <w:rPr>
      <w:rFonts w:ascii="HelveticaNeue Condensed" w:eastAsiaTheme="minorHAnsi" w:hAnsi="HelveticaNeue Condensed" w:cstheme="minorBidi"/>
      <w:szCs w:val="22"/>
    </w:rPr>
  </w:style>
  <w:style w:type="paragraph" w:customStyle="1" w:styleId="SideBarBody">
    <w:name w:val="Side Bar Body"/>
    <w:basedOn w:val="Normal"/>
    <w:link w:val="SideBarBodyChar"/>
    <w:qFormat/>
    <w:rsid w:val="00F722F8"/>
    <w:rPr>
      <w:rFonts w:ascii="HelveticaNeue Condensed" w:hAnsi="HelveticaNeue Condensed"/>
    </w:rPr>
  </w:style>
  <w:style w:type="character" w:customStyle="1" w:styleId="SideBarBodyChar">
    <w:name w:val="Side Bar Body Char"/>
    <w:link w:val="SideBarBody"/>
    <w:rsid w:val="00EA071A"/>
    <w:rPr>
      <w:rFonts w:ascii="HelveticaNeue Condensed" w:eastAsiaTheme="minorHAnsi" w:hAnsi="HelveticaNeue Condensed" w:cstheme="minorBidi"/>
      <w:szCs w:val="22"/>
    </w:rPr>
  </w:style>
  <w:style w:type="paragraph" w:customStyle="1" w:styleId="ExerciseLast">
    <w:name w:val="Exercise Last"/>
    <w:basedOn w:val="Normal"/>
    <w:link w:val="ExerciseLastChar"/>
    <w:qFormat/>
    <w:rsid w:val="00F722F8"/>
    <w:pPr>
      <w:pBdr>
        <w:bottom w:val="single" w:sz="18" w:space="6" w:color="auto"/>
      </w:pBdr>
      <w:spacing w:before="120"/>
      <w:ind w:left="144" w:right="144"/>
    </w:pPr>
    <w:rPr>
      <w:rFonts w:ascii="HelveticaNeue Condensed" w:hAnsi="HelveticaNeue Condensed"/>
    </w:rPr>
  </w:style>
  <w:style w:type="character" w:customStyle="1" w:styleId="ExerciseLastChar">
    <w:name w:val="Exercise Last Char"/>
    <w:link w:val="ExerciseLast"/>
    <w:rsid w:val="00EA071A"/>
    <w:rPr>
      <w:rFonts w:ascii="HelveticaNeue Condensed" w:eastAsiaTheme="minorHAnsi" w:hAnsi="HelveticaNeue Condensed" w:cstheme="minorBidi"/>
      <w:szCs w:val="22"/>
    </w:rPr>
  </w:style>
  <w:style w:type="paragraph" w:customStyle="1" w:styleId="SideBarLast">
    <w:name w:val="Side Bar Last"/>
    <w:basedOn w:val="Normal"/>
    <w:link w:val="SideBarLastChar"/>
    <w:qFormat/>
    <w:rsid w:val="00F722F8"/>
    <w:pPr>
      <w:pBdr>
        <w:bottom w:val="single" w:sz="18" w:space="6" w:color="auto"/>
      </w:pBdr>
      <w:spacing w:before="120"/>
      <w:ind w:left="144" w:right="144"/>
    </w:pPr>
    <w:rPr>
      <w:rFonts w:ascii="HelveticaNeue Condensed" w:hAnsi="HelveticaNeue Condensed"/>
    </w:rPr>
  </w:style>
  <w:style w:type="character" w:customStyle="1" w:styleId="SideBarLastChar">
    <w:name w:val="Side Bar Last Char"/>
    <w:link w:val="SideBarLast"/>
    <w:rsid w:val="00EA071A"/>
    <w:rPr>
      <w:rFonts w:ascii="HelveticaNeue Condensed" w:eastAsiaTheme="minorHAnsi" w:hAnsi="HelveticaNeue Condensed" w:cstheme="minorBidi"/>
      <w:szCs w:val="22"/>
    </w:rPr>
  </w:style>
  <w:style w:type="character" w:customStyle="1" w:styleId="CodeInline">
    <w:name w:val="Code Inline"/>
    <w:qFormat/>
    <w:rsid w:val="00F722F8"/>
    <w:rPr>
      <w:rFonts w:ascii="TheSansMonoConNormal" w:hAnsi="TheSansMonoConNormal"/>
    </w:rPr>
  </w:style>
  <w:style w:type="character" w:customStyle="1" w:styleId="CodeBold">
    <w:name w:val="Code Bold"/>
    <w:rsid w:val="00F722F8"/>
    <w:rPr>
      <w:rFonts w:ascii="TheSansMonoConBlack" w:hAnsi="TheSansMonoConBlack"/>
      <w:sz w:val="18"/>
    </w:rPr>
  </w:style>
  <w:style w:type="paragraph" w:customStyle="1" w:styleId="Code">
    <w:name w:val="Code"/>
    <w:basedOn w:val="Normal"/>
    <w:link w:val="CodeChar"/>
    <w:qFormat/>
    <w:rsid w:val="00F722F8"/>
    <w:pPr>
      <w:spacing w:before="120" w:after="120"/>
      <w:contextualSpacing/>
    </w:pPr>
    <w:rPr>
      <w:rFonts w:ascii="TheSansMonoConNormal" w:hAnsi="TheSansMonoConNormal"/>
      <w:noProof/>
      <w:sz w:val="18"/>
    </w:rPr>
  </w:style>
  <w:style w:type="character" w:customStyle="1" w:styleId="CodeChar">
    <w:name w:val="Code Char"/>
    <w:link w:val="Code"/>
    <w:rsid w:val="00D57C91"/>
    <w:rPr>
      <w:rFonts w:ascii="TheSansMonoConNormal" w:eastAsiaTheme="minorHAnsi" w:hAnsi="TheSansMonoConNormal" w:cstheme="minorBidi"/>
      <w:noProof/>
      <w:sz w:val="18"/>
      <w:szCs w:val="22"/>
    </w:rPr>
  </w:style>
  <w:style w:type="paragraph" w:customStyle="1" w:styleId="NumList">
    <w:name w:val="Num List"/>
    <w:basedOn w:val="Normal"/>
    <w:next w:val="Normal"/>
    <w:rsid w:val="00F722F8"/>
    <w:pPr>
      <w:keepLines/>
      <w:numPr>
        <w:numId w:val="7"/>
      </w:numPr>
      <w:tabs>
        <w:tab w:val="clear" w:pos="0"/>
        <w:tab w:val="left" w:pos="216"/>
      </w:tabs>
      <w:spacing w:before="120" w:line="260" w:lineRule="exact"/>
      <w:ind w:right="864"/>
    </w:pPr>
    <w:rPr>
      <w:rFonts w:ascii="HelveticaNeue-Roman" w:hAnsi="HelveticaNeue-Roman"/>
    </w:rPr>
  </w:style>
  <w:style w:type="paragraph" w:customStyle="1" w:styleId="NumSubList">
    <w:name w:val="Num Sub List"/>
    <w:basedOn w:val="BulletSubList"/>
    <w:rsid w:val="00F722F8"/>
    <w:pPr>
      <w:numPr>
        <w:numId w:val="6"/>
      </w:numPr>
      <w:tabs>
        <w:tab w:val="clear" w:pos="0"/>
      </w:tabs>
      <w:ind w:left="1440" w:hanging="446"/>
    </w:pPr>
  </w:style>
  <w:style w:type="paragraph" w:customStyle="1" w:styleId="UnnumberedList">
    <w:name w:val="Unnumbered List"/>
    <w:basedOn w:val="Bullet"/>
    <w:rsid w:val="00F722F8"/>
    <w:pPr>
      <w:numPr>
        <w:numId w:val="0"/>
      </w:numPr>
      <w:ind w:left="864" w:right="576"/>
    </w:pPr>
  </w:style>
  <w:style w:type="paragraph" w:customStyle="1" w:styleId="Figure">
    <w:name w:val="Figure"/>
    <w:next w:val="Normal"/>
    <w:rsid w:val="00F722F8"/>
    <w:pPr>
      <w:spacing w:before="120" w:after="120"/>
    </w:pPr>
    <w:rPr>
      <w:rFonts w:ascii="Arial" w:hAnsi="Arial"/>
      <w:sz w:val="18"/>
    </w:rPr>
  </w:style>
  <w:style w:type="paragraph" w:customStyle="1" w:styleId="TableText">
    <w:name w:val="Table Text"/>
    <w:qFormat/>
    <w:rsid w:val="00F722F8"/>
    <w:pPr>
      <w:spacing w:before="120" w:after="120"/>
    </w:pPr>
    <w:rPr>
      <w:rFonts w:ascii="Utopia" w:hAnsi="Utopia"/>
      <w:sz w:val="18"/>
    </w:rPr>
  </w:style>
  <w:style w:type="paragraph" w:customStyle="1" w:styleId="TableHead">
    <w:name w:val="Table Head"/>
    <w:next w:val="TableText"/>
    <w:rsid w:val="00F722F8"/>
    <w:pPr>
      <w:keepNext/>
      <w:spacing w:before="60" w:after="60" w:line="240" w:lineRule="exact"/>
      <w:ind w:left="720" w:hanging="720"/>
    </w:pPr>
    <w:rPr>
      <w:rFonts w:ascii="Arial Narrow" w:hAnsi="Arial Narrow"/>
      <w:b/>
      <w:sz w:val="18"/>
    </w:rPr>
  </w:style>
  <w:style w:type="paragraph" w:customStyle="1" w:styleId="TableCaption">
    <w:name w:val="Table Caption"/>
    <w:basedOn w:val="FigureCaption"/>
    <w:next w:val="TableHead"/>
    <w:qFormat/>
    <w:rsid w:val="00F722F8"/>
    <w:pPr>
      <w:keepNext/>
      <w:spacing w:after="120"/>
    </w:pPr>
  </w:style>
  <w:style w:type="table" w:customStyle="1" w:styleId="TableList">
    <w:name w:val="Table List"/>
    <w:basedOn w:val="TableNormal"/>
    <w:locked/>
    <w:rsid w:val="00EA071A"/>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paragraph" w:customStyle="1" w:styleId="TableFootnote">
    <w:name w:val="Table Footnote"/>
    <w:basedOn w:val="Normal"/>
    <w:next w:val="Normal"/>
    <w:locked/>
    <w:rsid w:val="00EA071A"/>
    <w:pPr>
      <w:spacing w:before="60" w:after="240"/>
      <w:contextualSpacing/>
    </w:pPr>
    <w:rPr>
      <w:rFonts w:ascii="Utopia" w:hAnsi="Utopia"/>
      <w:i/>
      <w:sz w:val="18"/>
    </w:rPr>
  </w:style>
  <w:style w:type="paragraph" w:customStyle="1" w:styleId="Footnote">
    <w:name w:val="Footnote"/>
    <w:basedOn w:val="Normal"/>
    <w:rsid w:val="00F722F8"/>
    <w:rPr>
      <w:sz w:val="19"/>
    </w:rPr>
  </w:style>
  <w:style w:type="character" w:customStyle="1" w:styleId="FooterChar">
    <w:name w:val="Footer Char"/>
    <w:link w:val="Footer"/>
    <w:rsid w:val="00EA071A"/>
    <w:rPr>
      <w:rFonts w:ascii="Utopia" w:eastAsiaTheme="minorHAnsi" w:hAnsi="Utopia" w:cstheme="minorBidi"/>
      <w:szCs w:val="22"/>
    </w:rPr>
  </w:style>
  <w:style w:type="paragraph" w:styleId="Quote">
    <w:name w:val="Quote"/>
    <w:basedOn w:val="Normal"/>
    <w:next w:val="BodyText"/>
    <w:link w:val="QuoteChar"/>
    <w:qFormat/>
    <w:rsid w:val="00F722F8"/>
    <w:pPr>
      <w:tabs>
        <w:tab w:val="left" w:pos="346"/>
      </w:tabs>
      <w:spacing w:before="320" w:after="240"/>
      <w:ind w:left="432" w:right="432"/>
      <w:contextualSpacing/>
      <w:jc w:val="both"/>
    </w:pPr>
    <w:rPr>
      <w:rFonts w:ascii="HelveticaNeue-Roman" w:hAnsi="HelveticaNeue-Roman"/>
      <w:i/>
      <w:iCs/>
    </w:rPr>
  </w:style>
  <w:style w:type="paragraph" w:customStyle="1" w:styleId="FooterText">
    <w:name w:val="Footer Text"/>
    <w:locked/>
    <w:rsid w:val="00EA071A"/>
    <w:pPr>
      <w:tabs>
        <w:tab w:val="center" w:pos="4680"/>
        <w:tab w:val="right" w:pos="9360"/>
      </w:tabs>
      <w:spacing w:before="240" w:after="480" w:line="276" w:lineRule="auto"/>
    </w:pPr>
    <w:rPr>
      <w:rFonts w:ascii="Utopia" w:hAnsi="Utopia"/>
    </w:rPr>
  </w:style>
  <w:style w:type="character" w:customStyle="1" w:styleId="QuoteChar">
    <w:name w:val="Quote Char"/>
    <w:link w:val="Quote"/>
    <w:rsid w:val="00EA071A"/>
    <w:rPr>
      <w:rFonts w:ascii="HelveticaNeue-Roman" w:eastAsiaTheme="minorHAnsi" w:hAnsi="HelveticaNeue-Roman" w:cstheme="minorBidi"/>
      <w:i/>
      <w:iCs/>
      <w:sz w:val="22"/>
      <w:szCs w:val="22"/>
    </w:rPr>
  </w:style>
  <w:style w:type="paragraph" w:customStyle="1" w:styleId="QuoteSource">
    <w:name w:val="Quote Source"/>
    <w:basedOn w:val="Quote"/>
    <w:next w:val="Normal"/>
    <w:autoRedefine/>
    <w:qFormat/>
    <w:rsid w:val="00F722F8"/>
    <w:pPr>
      <w:spacing w:before="0"/>
      <w:ind w:left="0" w:right="0"/>
      <w:jc w:val="right"/>
    </w:pPr>
    <w:rPr>
      <w:i w:val="0"/>
    </w:rPr>
  </w:style>
  <w:style w:type="paragraph" w:customStyle="1" w:styleId="Results">
    <w:name w:val="Results"/>
    <w:basedOn w:val="Normal"/>
    <w:rsid w:val="00F722F8"/>
    <w:pPr>
      <w:pBdr>
        <w:top w:val="single" w:sz="18" w:space="5" w:color="969696"/>
        <w:bottom w:val="single" w:sz="18" w:space="5" w:color="969696"/>
      </w:pBdr>
      <w:spacing w:before="240" w:after="240"/>
      <w:ind w:left="144" w:right="144"/>
    </w:pPr>
    <w:rPr>
      <w:rFonts w:ascii="TheSansMonoConNormal" w:hAnsi="TheSansMonoConNormal"/>
      <w:noProof/>
      <w:sz w:val="18"/>
    </w:rPr>
  </w:style>
  <w:style w:type="paragraph" w:customStyle="1" w:styleId="ExerciseBullet">
    <w:name w:val="Exercise Bullet"/>
    <w:basedOn w:val="Normal"/>
    <w:rsid w:val="00F722F8"/>
    <w:pPr>
      <w:numPr>
        <w:numId w:val="9"/>
      </w:numPr>
      <w:spacing w:before="120"/>
      <w:ind w:right="576"/>
    </w:pPr>
    <w:rPr>
      <w:rFonts w:ascii="HelveticaNeue Condensed" w:hAnsi="HelveticaNeue Condensed"/>
    </w:rPr>
  </w:style>
  <w:style w:type="paragraph" w:customStyle="1" w:styleId="SideBarBullet">
    <w:name w:val="Side Bar Bullet"/>
    <w:basedOn w:val="Normal"/>
    <w:rsid w:val="00F722F8"/>
    <w:pPr>
      <w:numPr>
        <w:numId w:val="8"/>
      </w:numPr>
      <w:spacing w:before="120"/>
      <w:ind w:right="576"/>
    </w:pPr>
    <w:rPr>
      <w:rFonts w:ascii="HelveticaNeue Condensed" w:hAnsi="HelveticaNeue Condensed"/>
    </w:rPr>
  </w:style>
  <w:style w:type="paragraph" w:customStyle="1" w:styleId="ExerciseNum">
    <w:name w:val="Exercise Num"/>
    <w:basedOn w:val="Normal"/>
    <w:link w:val="ExerciseNumChar"/>
    <w:qFormat/>
    <w:rsid w:val="00F722F8"/>
    <w:pPr>
      <w:numPr>
        <w:numId w:val="13"/>
      </w:numPr>
      <w:tabs>
        <w:tab w:val="clear" w:pos="0"/>
      </w:tabs>
      <w:spacing w:before="120"/>
      <w:ind w:right="576"/>
    </w:pPr>
    <w:rPr>
      <w:rFonts w:ascii="HelveticaNeue Condensed" w:hAnsi="HelveticaNeue Condensed"/>
    </w:rPr>
  </w:style>
  <w:style w:type="character" w:customStyle="1" w:styleId="ExerciseNumChar">
    <w:name w:val="Exercise Num Char"/>
    <w:link w:val="ExerciseNum"/>
    <w:rsid w:val="00EA071A"/>
    <w:rPr>
      <w:rFonts w:ascii="HelveticaNeue Condensed" w:eastAsiaTheme="minorHAnsi" w:hAnsi="HelveticaNeue Condensed" w:cstheme="minorBidi"/>
      <w:szCs w:val="22"/>
    </w:rPr>
  </w:style>
  <w:style w:type="paragraph" w:customStyle="1" w:styleId="SideBarNum">
    <w:name w:val="Side Bar Num"/>
    <w:basedOn w:val="Normal"/>
    <w:link w:val="SideBarNumChar"/>
    <w:qFormat/>
    <w:rsid w:val="00F722F8"/>
    <w:pPr>
      <w:numPr>
        <w:numId w:val="10"/>
      </w:numPr>
      <w:tabs>
        <w:tab w:val="clear" w:pos="0"/>
      </w:tabs>
      <w:spacing w:before="120"/>
      <w:ind w:right="576"/>
    </w:pPr>
    <w:rPr>
      <w:rFonts w:ascii="HelveticaNeue Condensed" w:hAnsi="HelveticaNeue Condensed"/>
    </w:rPr>
  </w:style>
  <w:style w:type="character" w:customStyle="1" w:styleId="SideBarNumChar">
    <w:name w:val="Side Bar Num Char"/>
    <w:link w:val="SideBarNum"/>
    <w:rsid w:val="00EA071A"/>
    <w:rPr>
      <w:rFonts w:ascii="HelveticaNeue Condensed" w:eastAsiaTheme="minorHAnsi" w:hAnsi="HelveticaNeue Condensed" w:cstheme="minorBidi"/>
      <w:szCs w:val="22"/>
    </w:rPr>
  </w:style>
  <w:style w:type="paragraph" w:customStyle="1" w:styleId="ExerciseCode">
    <w:name w:val="Exercise Code"/>
    <w:basedOn w:val="Normal"/>
    <w:link w:val="ExerciseCodeChar"/>
    <w:qFormat/>
    <w:rsid w:val="00F722F8"/>
    <w:pPr>
      <w:spacing w:before="360" w:after="240"/>
      <w:ind w:left="288" w:right="288"/>
      <w:contextualSpacing/>
    </w:pPr>
    <w:rPr>
      <w:rFonts w:ascii="HelveticaNeue Condensed" w:hAnsi="HelveticaNeue Condensed"/>
    </w:rPr>
  </w:style>
  <w:style w:type="character" w:customStyle="1" w:styleId="ExerciseCodeChar">
    <w:name w:val="Exercise Code Char"/>
    <w:basedOn w:val="ExerciseBodyChar"/>
    <w:link w:val="ExerciseCode"/>
    <w:rsid w:val="00EA071A"/>
    <w:rPr>
      <w:rFonts w:ascii="HelveticaNeue Condensed" w:eastAsiaTheme="minorHAnsi" w:hAnsi="HelveticaNeue Condensed" w:cstheme="minorBidi"/>
      <w:szCs w:val="22"/>
    </w:rPr>
  </w:style>
  <w:style w:type="paragraph" w:customStyle="1" w:styleId="Dingbat">
    <w:name w:val="Dingbat"/>
    <w:basedOn w:val="NoteTipCaution"/>
    <w:link w:val="DingbatChar"/>
    <w:locked/>
    <w:rsid w:val="00EA071A"/>
    <w:rPr>
      <w:rFonts w:ascii="ZapfDingbats" w:hAnsi="ZapfDingbats"/>
      <w:color w:val="BFBFBF"/>
    </w:rPr>
  </w:style>
  <w:style w:type="character" w:customStyle="1" w:styleId="DingbatChar">
    <w:name w:val="Dingbat Char"/>
    <w:link w:val="Dingbat"/>
    <w:rsid w:val="00EA071A"/>
    <w:rPr>
      <w:rFonts w:ascii="ZapfDingbats" w:hAnsi="ZapfDingbats"/>
      <w:color w:val="BFBFBF"/>
    </w:rPr>
  </w:style>
  <w:style w:type="paragraph" w:customStyle="1" w:styleId="Style1">
    <w:name w:val="Style1"/>
    <w:basedOn w:val="Normal"/>
    <w:next w:val="Normal"/>
    <w:semiHidden/>
    <w:locked/>
    <w:rsid w:val="00EA071A"/>
    <w:pPr>
      <w:widowControl w:val="0"/>
      <w:pBdr>
        <w:top w:val="single" w:sz="4" w:space="6" w:color="auto"/>
        <w:left w:val="single" w:sz="4" w:space="6" w:color="auto"/>
        <w:bottom w:val="single" w:sz="4" w:space="6" w:color="auto"/>
        <w:right w:val="single" w:sz="4" w:space="6" w:color="auto"/>
      </w:pBdr>
      <w:autoSpaceDE w:val="0"/>
      <w:autoSpaceDN w:val="0"/>
      <w:spacing w:before="240" w:line="240" w:lineRule="exact"/>
      <w:ind w:left="720" w:right="720"/>
      <w:jc w:val="both"/>
    </w:pPr>
    <w:rPr>
      <w:rFonts w:ascii="Arial" w:hAnsi="Arial"/>
      <w:i/>
      <w:sz w:val="18"/>
    </w:rPr>
  </w:style>
  <w:style w:type="table" w:styleId="TableList3">
    <w:name w:val="Table List 3"/>
    <w:basedOn w:val="TableNormal"/>
    <w:locked/>
    <w:rsid w:val="00EA071A"/>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character" w:customStyle="1" w:styleId="BodyTextChar">
    <w:name w:val="Body Text Char"/>
    <w:link w:val="BodyText"/>
    <w:rsid w:val="00EA071A"/>
    <w:rPr>
      <w:rFonts w:ascii="HelveticaNeue-Roman" w:eastAsiaTheme="minorHAnsi" w:hAnsi="HelveticaNeue-Roman" w:cstheme="minorBidi"/>
      <w:szCs w:val="22"/>
    </w:rPr>
  </w:style>
  <w:style w:type="paragraph" w:styleId="TOC2">
    <w:name w:val="toc 2"/>
    <w:basedOn w:val="Normal"/>
    <w:next w:val="Normal"/>
    <w:autoRedefine/>
    <w:semiHidden/>
    <w:locked/>
    <w:rsid w:val="00EA071A"/>
    <w:pPr>
      <w:ind w:left="240"/>
    </w:pPr>
  </w:style>
  <w:style w:type="paragraph" w:styleId="TOC3">
    <w:name w:val="toc 3"/>
    <w:basedOn w:val="Normal"/>
    <w:next w:val="Normal"/>
    <w:autoRedefine/>
    <w:semiHidden/>
    <w:locked/>
    <w:rsid w:val="00EA071A"/>
    <w:pPr>
      <w:ind w:left="480"/>
    </w:pPr>
  </w:style>
  <w:style w:type="paragraph" w:customStyle="1" w:styleId="SideBarCode">
    <w:name w:val="Side Bar Code"/>
    <w:basedOn w:val="Normal"/>
    <w:link w:val="SideBarCodeChar"/>
    <w:qFormat/>
    <w:rsid w:val="00F722F8"/>
    <w:pPr>
      <w:spacing w:before="360" w:after="240"/>
      <w:ind w:left="288" w:right="288"/>
      <w:contextualSpacing/>
    </w:pPr>
    <w:rPr>
      <w:rFonts w:ascii="HelveticaNeue Condensed" w:hAnsi="HelveticaNeue Condensed"/>
    </w:rPr>
  </w:style>
  <w:style w:type="character" w:customStyle="1" w:styleId="SideBarCodeChar">
    <w:name w:val="Side Bar Code Char"/>
    <w:link w:val="SideBarCode"/>
    <w:rsid w:val="00EA071A"/>
    <w:rPr>
      <w:rFonts w:ascii="HelveticaNeue Condensed" w:eastAsiaTheme="minorHAnsi" w:hAnsi="HelveticaNeue Condensed" w:cstheme="minorBidi"/>
      <w:szCs w:val="22"/>
    </w:rPr>
  </w:style>
  <w:style w:type="paragraph" w:styleId="Header">
    <w:name w:val="header"/>
    <w:basedOn w:val="Normal"/>
    <w:link w:val="HeaderChar"/>
    <w:rsid w:val="00F722F8"/>
    <w:pPr>
      <w:tabs>
        <w:tab w:val="center" w:pos="4680"/>
        <w:tab w:val="right" w:pos="9360"/>
      </w:tabs>
      <w:spacing w:after="120"/>
    </w:pPr>
    <w:rPr>
      <w:rFonts w:ascii="HelveticaNeue Condensed" w:hAnsi="HelveticaNeue Condensed"/>
      <w:b/>
      <w:sz w:val="18"/>
    </w:rPr>
  </w:style>
  <w:style w:type="character" w:customStyle="1" w:styleId="HeaderChar">
    <w:name w:val="Header Char"/>
    <w:link w:val="Header"/>
    <w:rsid w:val="00F423BF"/>
    <w:rPr>
      <w:rFonts w:ascii="HelveticaNeue Condensed" w:eastAsiaTheme="minorHAnsi" w:hAnsi="HelveticaNeue Condensed" w:cstheme="minorBidi"/>
      <w:b/>
      <w:sz w:val="18"/>
      <w:szCs w:val="22"/>
    </w:rPr>
  </w:style>
  <w:style w:type="character" w:customStyle="1" w:styleId="Heading6Char">
    <w:name w:val="Heading 6 Char"/>
    <w:basedOn w:val="DefaultParagraphFont"/>
    <w:link w:val="Heading6"/>
    <w:rsid w:val="00EA071A"/>
    <w:rPr>
      <w:rFonts w:ascii="Calibri" w:eastAsia="PMingLiU" w:hAnsi="Calibri" w:cstheme="minorBidi"/>
      <w:b/>
      <w:bCs/>
      <w:sz w:val="22"/>
      <w:szCs w:val="22"/>
    </w:rPr>
  </w:style>
  <w:style w:type="paragraph" w:customStyle="1" w:styleId="ExerciseNumList">
    <w:name w:val="Exercise Num List"/>
    <w:basedOn w:val="ExerciseBody"/>
    <w:locked/>
    <w:rsid w:val="00EA071A"/>
    <w:pPr>
      <w:tabs>
        <w:tab w:val="num" w:pos="360"/>
      </w:tabs>
      <w:spacing w:before="120"/>
      <w:ind w:left="360" w:right="288" w:hanging="360"/>
    </w:pPr>
  </w:style>
  <w:style w:type="table" w:styleId="TableGrid">
    <w:name w:val="Table Grid"/>
    <w:basedOn w:val="TableNormal"/>
    <w:rsid w:val="00F722F8"/>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BookTitle1">
    <w:name w:val="Book Title1"/>
    <w:basedOn w:val="Normal"/>
    <w:locked/>
    <w:rsid w:val="00EA071A"/>
    <w:pPr>
      <w:spacing w:before="600" w:after="240"/>
    </w:pPr>
    <w:rPr>
      <w:rFonts w:ascii="HelveticaNeue MediumExt" w:hAnsi="HelveticaNeue MediumExt"/>
      <w:sz w:val="80"/>
    </w:rPr>
  </w:style>
  <w:style w:type="paragraph" w:customStyle="1" w:styleId="BookSubtitle">
    <w:name w:val="Book Subtitle"/>
    <w:basedOn w:val="BookTitle1"/>
    <w:locked/>
    <w:rsid w:val="00EA071A"/>
    <w:pPr>
      <w:spacing w:before="120"/>
    </w:pPr>
    <w:rPr>
      <w:rFonts w:ascii="HelveticaNeue Condensed" w:hAnsi="HelveticaNeue Condensed"/>
      <w:sz w:val="60"/>
    </w:rPr>
  </w:style>
  <w:style w:type="paragraph" w:customStyle="1" w:styleId="ExerciseSubhead">
    <w:name w:val="Exercise Subhead"/>
    <w:basedOn w:val="Normal"/>
    <w:rsid w:val="00F722F8"/>
    <w:pPr>
      <w:spacing w:before="120" w:after="240"/>
      <w:ind w:left="288" w:right="288"/>
      <w:contextualSpacing/>
      <w:jc w:val="center"/>
    </w:pPr>
    <w:rPr>
      <w:rFonts w:ascii="Arial" w:hAnsi="Arial"/>
      <w:b/>
      <w:color w:val="808080"/>
      <w:sz w:val="21"/>
      <w:u w:val="single"/>
    </w:rPr>
  </w:style>
  <w:style w:type="character" w:customStyle="1" w:styleId="BlackDingbat">
    <w:name w:val="Black Dingbat"/>
    <w:rsid w:val="00F722F8"/>
    <w:rPr>
      <w:rFonts w:ascii="ZapfDingbats" w:hAnsi="ZapfDingbats"/>
      <w:color w:val="auto"/>
      <w:szCs w:val="24"/>
    </w:rPr>
  </w:style>
  <w:style w:type="paragraph" w:customStyle="1" w:styleId="SideBarSubhead">
    <w:name w:val="Side Bar Subhead"/>
    <w:basedOn w:val="Normal"/>
    <w:rsid w:val="00F722F8"/>
    <w:pPr>
      <w:spacing w:before="120" w:after="240"/>
      <w:ind w:left="288" w:right="288"/>
      <w:contextualSpacing/>
      <w:jc w:val="center"/>
    </w:pPr>
    <w:rPr>
      <w:rFonts w:ascii="Arial" w:hAnsi="Arial"/>
      <w:b/>
      <w:color w:val="808080"/>
      <w:sz w:val="21"/>
      <w:u w:val="single"/>
    </w:rPr>
  </w:style>
  <w:style w:type="paragraph" w:customStyle="1" w:styleId="PartOpenerText">
    <w:name w:val="Part Opener Text"/>
    <w:basedOn w:val="Normal"/>
    <w:next w:val="BodyText"/>
    <w:locked/>
    <w:rsid w:val="00EA071A"/>
    <w:pPr>
      <w:spacing w:before="120" w:line="360" w:lineRule="auto"/>
      <w:contextualSpacing/>
    </w:pPr>
    <w:rPr>
      <w:rFonts w:ascii="Trebuchet MS" w:hAnsi="Trebuchet MS"/>
      <w:b/>
      <w:spacing w:val="-6"/>
    </w:rPr>
  </w:style>
  <w:style w:type="table" w:customStyle="1" w:styleId="ApressTable">
    <w:name w:val="Apress Table"/>
    <w:basedOn w:val="TableNormal"/>
    <w:locked/>
    <w:rsid w:val="00EA071A"/>
    <w:pPr>
      <w:spacing w:before="120" w:after="120"/>
    </w:pPr>
    <w:rPr>
      <w:rFonts w:ascii="Utopia" w:hAnsi="Utopia"/>
      <w:sz w:val="18"/>
    </w:rPr>
    <w:tblPr>
      <w:tblCellMar>
        <w:left w:w="0" w:type="dxa"/>
        <w:right w:w="0" w:type="dxa"/>
      </w:tblCellMar>
    </w:tblPr>
  </w:style>
  <w:style w:type="paragraph" w:styleId="BodyTextIndent">
    <w:name w:val="Body Text Indent"/>
    <w:basedOn w:val="Normal"/>
    <w:link w:val="BodyTextIndentChar"/>
    <w:locked/>
    <w:rsid w:val="00EA071A"/>
    <w:pPr>
      <w:ind w:left="360"/>
    </w:pPr>
  </w:style>
  <w:style w:type="character" w:customStyle="1" w:styleId="BodyTextIndentChar">
    <w:name w:val="Body Text Indent Char"/>
    <w:basedOn w:val="DefaultParagraphFont"/>
    <w:link w:val="BodyTextIndent"/>
    <w:rsid w:val="00EA071A"/>
    <w:rPr>
      <w:rFonts w:asciiTheme="minorHAnsi" w:eastAsiaTheme="minorHAnsi" w:hAnsiTheme="minorHAnsi" w:cstheme="minorBidi"/>
      <w:sz w:val="22"/>
      <w:szCs w:val="22"/>
    </w:rPr>
  </w:style>
  <w:style w:type="paragraph" w:styleId="BalloonText">
    <w:name w:val="Balloon Text"/>
    <w:basedOn w:val="Normal"/>
    <w:link w:val="BalloonTextChar"/>
    <w:locked/>
    <w:rsid w:val="00EA071A"/>
    <w:rPr>
      <w:rFonts w:ascii="Tahoma" w:hAnsi="Tahoma" w:cs="Tahoma"/>
      <w:sz w:val="16"/>
      <w:szCs w:val="16"/>
    </w:rPr>
  </w:style>
  <w:style w:type="character" w:customStyle="1" w:styleId="BalloonTextChar">
    <w:name w:val="Balloon Text Char"/>
    <w:basedOn w:val="DefaultParagraphFont"/>
    <w:link w:val="BalloonText"/>
    <w:rsid w:val="00EA071A"/>
    <w:rPr>
      <w:rFonts w:ascii="Tahoma" w:eastAsiaTheme="minorHAnsi" w:hAnsi="Tahoma" w:cs="Tahoma"/>
      <w:sz w:val="16"/>
      <w:szCs w:val="16"/>
    </w:rPr>
  </w:style>
  <w:style w:type="paragraph" w:styleId="Revision">
    <w:name w:val="Revision"/>
    <w:hidden/>
    <w:uiPriority w:val="99"/>
    <w:semiHidden/>
    <w:rsid w:val="00F722F8"/>
    <w:rPr>
      <w:rFonts w:ascii="Calibri" w:eastAsia="Calibri" w:hAnsi="Calibri"/>
      <w:sz w:val="22"/>
      <w:szCs w:val="22"/>
    </w:rPr>
  </w:style>
  <w:style w:type="character" w:styleId="IntenseEmphasis">
    <w:name w:val="Intense Emphasis"/>
    <w:basedOn w:val="DefaultParagraphFont"/>
    <w:uiPriority w:val="21"/>
    <w:qFormat/>
    <w:rsid w:val="00F722F8"/>
    <w:rPr>
      <w:b/>
      <w:bCs/>
      <w:i/>
      <w:iCs/>
      <w:color w:val="auto"/>
    </w:rPr>
  </w:style>
  <w:style w:type="character" w:styleId="Emphasis">
    <w:name w:val="Emphasis"/>
    <w:basedOn w:val="DefaultParagraphFont"/>
    <w:qFormat/>
    <w:rsid w:val="00F722F8"/>
    <w:rPr>
      <w:i/>
      <w:iCs/>
    </w:rPr>
  </w:style>
  <w:style w:type="character" w:styleId="Strong">
    <w:name w:val="Strong"/>
    <w:basedOn w:val="DefaultParagraphFont"/>
    <w:qFormat/>
    <w:rsid w:val="00F722F8"/>
    <w:rPr>
      <w:b/>
      <w:bCs/>
    </w:rPr>
  </w:style>
  <w:style w:type="paragraph" w:styleId="Subtitle">
    <w:name w:val="Subtitle"/>
    <w:basedOn w:val="Normal"/>
    <w:next w:val="Normal"/>
    <w:link w:val="SubtitleChar"/>
    <w:qFormat/>
    <w:rsid w:val="00F722F8"/>
    <w:pPr>
      <w:spacing w:after="60"/>
      <w:jc w:val="center"/>
      <w:outlineLvl w:val="1"/>
    </w:pPr>
    <w:rPr>
      <w:rFonts w:ascii="Cambria" w:hAnsi="Cambria"/>
    </w:rPr>
  </w:style>
  <w:style w:type="character" w:customStyle="1" w:styleId="SubtitleChar">
    <w:name w:val="Subtitle Char"/>
    <w:basedOn w:val="DefaultParagraphFont"/>
    <w:link w:val="Subtitle"/>
    <w:rsid w:val="00EA071A"/>
    <w:rPr>
      <w:rFonts w:ascii="Cambria" w:eastAsiaTheme="minorHAnsi" w:hAnsi="Cambria" w:cstheme="minorBidi"/>
      <w:sz w:val="22"/>
      <w:szCs w:val="24"/>
    </w:rPr>
  </w:style>
  <w:style w:type="paragraph" w:styleId="FootnoteText">
    <w:name w:val="footnote text"/>
    <w:basedOn w:val="Normal"/>
    <w:link w:val="FootnoteTextChar"/>
    <w:locked/>
    <w:rsid w:val="00E349D2"/>
  </w:style>
  <w:style w:type="character" w:customStyle="1" w:styleId="FootnoteTextChar">
    <w:name w:val="Footnote Text Char"/>
    <w:basedOn w:val="DefaultParagraphFont"/>
    <w:link w:val="FootnoteText"/>
    <w:rsid w:val="00E349D2"/>
    <w:rPr>
      <w:rFonts w:asciiTheme="minorHAnsi" w:eastAsiaTheme="minorHAnsi" w:hAnsiTheme="minorHAnsi" w:cstheme="minorBidi"/>
    </w:rPr>
  </w:style>
  <w:style w:type="paragraph" w:styleId="ListParagraph">
    <w:name w:val="List Paragraph"/>
    <w:basedOn w:val="Normal"/>
    <w:uiPriority w:val="34"/>
    <w:qFormat/>
    <w:locked/>
    <w:rsid w:val="00D71718"/>
    <w:pPr>
      <w:ind w:left="720"/>
      <w:contextualSpacing/>
    </w:pPr>
  </w:style>
  <w:style w:type="character" w:styleId="CommentReference">
    <w:name w:val="annotation reference"/>
    <w:basedOn w:val="DefaultParagraphFont"/>
    <w:semiHidden/>
    <w:unhideWhenUsed/>
    <w:locked/>
    <w:rsid w:val="003D3986"/>
    <w:rPr>
      <w:sz w:val="16"/>
      <w:szCs w:val="16"/>
    </w:rPr>
  </w:style>
  <w:style w:type="paragraph" w:styleId="CommentText">
    <w:name w:val="annotation text"/>
    <w:basedOn w:val="Normal"/>
    <w:link w:val="CommentTextChar"/>
    <w:semiHidden/>
    <w:unhideWhenUsed/>
    <w:locked/>
    <w:rsid w:val="003D3986"/>
    <w:pPr>
      <w:spacing w:line="240" w:lineRule="auto"/>
    </w:pPr>
  </w:style>
  <w:style w:type="character" w:customStyle="1" w:styleId="CommentTextChar">
    <w:name w:val="Comment Text Char"/>
    <w:basedOn w:val="DefaultParagraphFont"/>
    <w:link w:val="CommentText"/>
    <w:semiHidden/>
    <w:rsid w:val="003D3986"/>
    <w:rPr>
      <w:rFonts w:asciiTheme="minorHAnsi" w:eastAsiaTheme="minorHAnsi" w:hAnsiTheme="minorHAnsi" w:cstheme="minorBidi"/>
    </w:rPr>
  </w:style>
  <w:style w:type="paragraph" w:styleId="CommentSubject">
    <w:name w:val="annotation subject"/>
    <w:basedOn w:val="CommentText"/>
    <w:next w:val="CommentText"/>
    <w:link w:val="CommentSubjectChar"/>
    <w:semiHidden/>
    <w:unhideWhenUsed/>
    <w:locked/>
    <w:rsid w:val="003D3986"/>
    <w:rPr>
      <w:b/>
      <w:bCs/>
    </w:rPr>
  </w:style>
  <w:style w:type="character" w:customStyle="1" w:styleId="CommentSubjectChar">
    <w:name w:val="Comment Subject Char"/>
    <w:basedOn w:val="CommentTextChar"/>
    <w:link w:val="CommentSubject"/>
    <w:semiHidden/>
    <w:rsid w:val="003D3986"/>
    <w:rPr>
      <w:rFonts w:asciiTheme="minorHAnsi" w:eastAsiaTheme="minorHAnsi" w:hAnsiTheme="minorHAnsi" w:cstheme="minorBid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894199290">
      <w:bodyDiv w:val="1"/>
      <w:marLeft w:val="0"/>
      <w:marRight w:val="0"/>
      <w:marTop w:val="0"/>
      <w:marBottom w:val="0"/>
      <w:divBdr>
        <w:top w:val="none" w:sz="0" w:space="0" w:color="auto"/>
        <w:left w:val="none" w:sz="0" w:space="0" w:color="auto"/>
        <w:bottom w:val="none" w:sz="0" w:space="0" w:color="auto"/>
        <w:right w:val="none" w:sz="0" w:space="0" w:color="auto"/>
      </w:divBdr>
    </w:div>
    <w:div w:id="2014261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jpeg"/><Relationship Id="rId18" Type="http://schemas.openxmlformats.org/officeDocument/2006/relationships/image" Target="media/image5.png"/><Relationship Id="rId3" Type="http://schemas.openxmlformats.org/officeDocument/2006/relationships/customXml" Target="../customXml/item3.xml"/><Relationship Id="rId21" Type="http://schemas.openxmlformats.org/officeDocument/2006/relationships/header" Target="header2.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10.0.1.128:8080/blink/red" TargetMode="External"/><Relationship Id="rId22"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8AC9A3A30B20042837D0D0316EB1CB0" ma:contentTypeVersion="" ma:contentTypeDescription="Create a new document." ma:contentTypeScope="" ma:versionID="3ac9e004f5c3b226db3dc2d5a5b29968">
  <xsd:schema xmlns:xsd="http://www.w3.org/2001/XMLSchema" xmlns:xs="http://www.w3.org/2001/XMLSchema" xmlns:p="http://schemas.microsoft.com/office/2006/metadata/properties" xmlns:ns2="119e8ce9-fc33-4402-becb-6d0fbcbb8ab0" xmlns:ns3="149daad8-53e0-4e54-a1b9-e9d4e4fc36cb" xmlns:ns4="8174D55D-62D2-4FC9-BDA9-B68AEBA9239D" xmlns:ns5="8174d55d-62d2-4fc9-bda9-b68aeba9239d" xmlns:ns6="f4172c31-a37d-4b5b-9712-30ac13abec8f" targetNamespace="http://schemas.microsoft.com/office/2006/metadata/properties" ma:root="true" ma:fieldsID="287050c4e6b19c2cdc548f6a90466a7e" ns2:_="" ns3:_="" ns4:_="" ns5:_="" ns6:_="">
    <xsd:import namespace="119e8ce9-fc33-4402-becb-6d0fbcbb8ab0"/>
    <xsd:import namespace="149daad8-53e0-4e54-a1b9-e9d4e4fc36cb"/>
    <xsd:import namespace="8174D55D-62D2-4FC9-BDA9-B68AEBA9239D"/>
    <xsd:import namespace="8174d55d-62d2-4fc9-bda9-b68aeba9239d"/>
    <xsd:import namespace="f4172c31-a37d-4b5b-9712-30ac13abec8f"/>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6:SharedWithUsers"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8174D55D-62D2-4FC9-BDA9-B68AEBA9239D"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8174d55d-62d2-4fc9-bda9-b68aeba9239d"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f4172c31-a37d-4b5b-9712-30ac13abec8f" elementFormDefault="qualified">
    <xsd:import namespace="http://schemas.microsoft.com/office/2006/documentManagement/types"/>
    <xsd:import namespace="http://schemas.microsoft.com/office/infopath/2007/PartnerControls"/>
    <xsd:element name="SharedWithUsers" ma:index="14"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documentManagement>
    <StatusTo xmlns="8174D55D-62D2-4FC9-BDA9-B68AEBA9239D">Tech Review Approved</StatusTo>
    <Chapter_x0020_Number xmlns="149daad8-53e0-4e54-a1b9-e9d4e4fc36cb">13</Chapter_x0020_Number>
    <StatusFrom xmlns="8174D55D-62D2-4FC9-BDA9-B68AEBA9239D">Tech Review</StatusFrom>
    <Update_x0020_ChapterOn_x0020_Root xmlns="8174d55d-62d2-4fc9-bda9-b68aeba9239d">
      <Url xsi:nil="true"/>
      <Description xsi:nil="true"/>
    </Update_x0020_ChapterOn_x0020_Root>
    <Update_x0020_ChapterOn_x0020_Root_x0028_1_x0029_ xmlns="8174d55d-62d2-4fc9-bda9-b68aeba9239d">
      <Url xsi:nil="true"/>
      <Description xsi:nil="true"/>
    </Update_x0020_ChapterOn_x0020_Root_x0028_1_x0029_>
    <Status xmlns="119e8ce9-fc33-4402-becb-6d0fbcbb8ab0">Tech Review Approved</Statu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BC19CB-50A3-4BEF-8CA7-035ACFFF64D4}">
  <ds:schemaRefs>
    <ds:schemaRef ds:uri="http://schemas.microsoft.com/sharepoint/v3/contenttype/forms"/>
  </ds:schemaRefs>
</ds:datastoreItem>
</file>

<file path=customXml/itemProps2.xml><?xml version="1.0" encoding="utf-8"?>
<ds:datastoreItem xmlns:ds="http://schemas.openxmlformats.org/officeDocument/2006/customXml" ds:itemID="{A12438EF-0AC6-4141-9170-2B24154F40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8174D55D-62D2-4FC9-BDA9-B68AEBA9239D"/>
    <ds:schemaRef ds:uri="8174d55d-62d2-4fc9-bda9-b68aeba9239d"/>
    <ds:schemaRef ds:uri="f4172c31-a37d-4b5b-9712-30ac13abec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919B5C9-D2B0-4457-9329-94C331576F6B}">
  <ds:schemaRefs>
    <ds:schemaRef ds:uri="http://schemas.microsoft.com/office/2006/metadata/properties"/>
    <ds:schemaRef ds:uri="8174D55D-62D2-4FC9-BDA9-B68AEBA9239D"/>
    <ds:schemaRef ds:uri="149daad8-53e0-4e54-a1b9-e9d4e4fc36cb"/>
    <ds:schemaRef ds:uri="8174d55d-62d2-4fc9-bda9-b68aeba9239d"/>
    <ds:schemaRef ds:uri="119e8ce9-fc33-4402-becb-6d0fbcbb8ab0"/>
  </ds:schemaRefs>
</ds:datastoreItem>
</file>

<file path=customXml/itemProps4.xml><?xml version="1.0" encoding="utf-8"?>
<ds:datastoreItem xmlns:ds="http://schemas.openxmlformats.org/officeDocument/2006/customXml" ds:itemID="{DBE0DDAA-1490-4CA6-9B83-6D7407FF71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34</Pages>
  <Words>8049</Words>
  <Characters>45882</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Chapter 13: Building an App that interacts  with a Raspberry Pi</vt:lpstr>
    </vt:vector>
  </TitlesOfParts>
  <Company>SPi</Company>
  <LinksUpToDate>false</LinksUpToDate>
  <CharactersWithSpaces>53824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13: Building an App that interacts  with a Raspberry Pi</dc:title>
  <dc:creator>Gheorghe Chesler</dc:creator>
  <cp:lastModifiedBy>georg</cp:lastModifiedBy>
  <cp:revision>13</cp:revision>
  <cp:lastPrinted>2012-10-04T12:14:00Z</cp:lastPrinted>
  <dcterms:created xsi:type="dcterms:W3CDTF">2015-10-16T15:13:00Z</dcterms:created>
  <dcterms:modified xsi:type="dcterms:W3CDTF">2015-10-20T06:16:00Z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0x010100C8AC9A3A30B20042837D0D0316EB1CB0</vt:lpwstr>
  </property>
</Properties>
</file>