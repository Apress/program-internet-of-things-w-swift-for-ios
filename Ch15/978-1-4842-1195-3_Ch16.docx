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E974E2" w14:textId="22DA905F" w:rsidR="00EA071A" w:rsidRDefault="00EA071A" w:rsidP="00EA071A">
      <w:pPr>
        <w:pStyle w:val="ChapterNumber"/>
      </w:pPr>
      <w:commentRangeStart w:id="0"/>
      <w:commentRangeStart w:id="1"/>
      <w:r>
        <w:t xml:space="preserve">Chapter </w:t>
      </w:r>
      <w:r w:rsidR="007842F7">
        <w:t>16</w:t>
      </w:r>
      <w:commentRangeEnd w:id="0"/>
      <w:r w:rsidR="00147D0A">
        <w:rPr>
          <w:rFonts w:asciiTheme="minorHAnsi" w:hAnsiTheme="minorHAnsi"/>
          <w:b w:val="0"/>
          <w:sz w:val="22"/>
        </w:rPr>
        <w:commentReference w:id="0"/>
      </w:r>
      <w:commentRangeEnd w:id="1"/>
      <w:r w:rsidR="00153F2C">
        <w:rPr>
          <w:rFonts w:asciiTheme="minorHAnsi" w:hAnsiTheme="minorHAnsi"/>
          <w:b w:val="0"/>
          <w:sz w:val="22"/>
        </w:rPr>
        <w:commentReference w:id="1"/>
      </w:r>
    </w:p>
    <w:p w14:paraId="5B35BF2B" w14:textId="5370E938" w:rsidR="00494150" w:rsidRDefault="007842F7" w:rsidP="00EA071A">
      <w:pPr>
        <w:pStyle w:val="Subtitle"/>
        <w:rPr>
          <w:rFonts w:ascii="HelveticaNeue MediumCond" w:hAnsi="HelveticaNeue MediumCond"/>
          <w:b/>
          <w:sz w:val="72"/>
        </w:rPr>
      </w:pPr>
      <w:r w:rsidRPr="007842F7">
        <w:rPr>
          <w:rFonts w:ascii="HelveticaNeue MediumCond" w:hAnsi="HelveticaNeue MediumCond"/>
          <w:b/>
          <w:sz w:val="72"/>
        </w:rPr>
        <w:t xml:space="preserve">Using Apple Pay to accept </w:t>
      </w:r>
      <w:r>
        <w:rPr>
          <w:rFonts w:ascii="HelveticaNeue MediumCond" w:hAnsi="HelveticaNeue MediumCond"/>
          <w:b/>
          <w:sz w:val="72"/>
        </w:rPr>
        <w:t>payments</w:t>
      </w:r>
    </w:p>
    <w:p w14:paraId="37F3AFE2" w14:textId="77777777" w:rsidR="00EA071A" w:rsidRPr="00EA071A" w:rsidRDefault="00494150" w:rsidP="00EA071A">
      <w:pPr>
        <w:pStyle w:val="Subtitle"/>
        <w:rPr>
          <w:rStyle w:val="CodeBold"/>
          <w:rFonts w:ascii="Cambria" w:hAnsi="Cambria"/>
          <w:sz w:val="22"/>
        </w:rPr>
      </w:pPr>
      <w:r>
        <w:rPr>
          <w:rStyle w:val="CodeBold"/>
          <w:rFonts w:ascii="Cambria" w:hAnsi="Cambria"/>
          <w:sz w:val="22"/>
        </w:rPr>
        <w:t xml:space="preserve">Gheorghe </w:t>
      </w:r>
      <w:proofErr w:type="spellStart"/>
      <w:r>
        <w:rPr>
          <w:rStyle w:val="CodeBold"/>
          <w:rFonts w:ascii="Cambria" w:hAnsi="Cambria"/>
          <w:sz w:val="22"/>
        </w:rPr>
        <w:t>Chesler</w:t>
      </w:r>
      <w:proofErr w:type="spellEnd"/>
    </w:p>
    <w:p w14:paraId="6E81C522" w14:textId="2476FF0A" w:rsidR="007842F7" w:rsidRDefault="007842F7" w:rsidP="007842F7">
      <w:pPr>
        <w:pStyle w:val="BodyText"/>
      </w:pPr>
      <w:r w:rsidRPr="007842F7">
        <w:t xml:space="preserve">In the short time since its introduction, Apple Pay has </w:t>
      </w:r>
      <w:r>
        <w:rPr>
          <w:b/>
        </w:rPr>
        <w:t xml:space="preserve">driven Near-Field Communication </w:t>
      </w:r>
      <w:r w:rsidRPr="007842F7">
        <w:t>(NFC) payments with unprecedented momentum. Apple now takes this a step further by allowing developers to use Apple Pay to accept payments for physical goods in their apps, a feature which has been successfully adopted by Uber and Starbucks. This chapter introduces readers to Apple Pay by demonstrating how to integrate the framework for in-app payments, as well as discussing traditional challenges in implementing payment systems.</w:t>
      </w:r>
    </w:p>
    <w:p w14:paraId="5EEEB097" w14:textId="538B6418" w:rsidR="007842F7" w:rsidRDefault="001936F0" w:rsidP="007842F7">
      <w:pPr>
        <w:pStyle w:val="Heading3"/>
      </w:pPr>
      <w:r>
        <w:t xml:space="preserve">Apple Pay vs. </w:t>
      </w:r>
      <w:r w:rsidR="00003BAC">
        <w:t>alternative</w:t>
      </w:r>
      <w:r>
        <w:t xml:space="preserve"> payment</w:t>
      </w:r>
      <w:r w:rsidR="007842F7">
        <w:t xml:space="preserve"> systems</w:t>
      </w:r>
    </w:p>
    <w:p w14:paraId="04CE76C3" w14:textId="77A747E5" w:rsidR="007842F7" w:rsidRDefault="00CD63B2" w:rsidP="007842F7">
      <w:pPr>
        <w:pStyle w:val="BodyText"/>
      </w:pPr>
      <w:r>
        <w:t xml:space="preserve">In a normal </w:t>
      </w:r>
      <w:proofErr w:type="spellStart"/>
      <w:r>
        <w:t>eCommerce</w:t>
      </w:r>
      <w:proofErr w:type="spellEnd"/>
      <w:r>
        <w:t xml:space="preserve"> transaction that was initiated from a web site, there are mult</w:t>
      </w:r>
      <w:r w:rsidR="00FC491B">
        <w:t>iple ways to wrap up a payment--we look at some</w:t>
      </w:r>
      <w:r>
        <w:t xml:space="preserve"> examples:</w:t>
      </w:r>
    </w:p>
    <w:p w14:paraId="6A0A3C85" w14:textId="4C333AD7" w:rsidR="00FC491B" w:rsidRDefault="00BA6065" w:rsidP="007842F7">
      <w:pPr>
        <w:pStyle w:val="BodyText"/>
      </w:pPr>
      <w:r w:rsidRPr="00BA6065">
        <w:rPr>
          <w:b/>
        </w:rPr>
        <w:t>One-stop-shop</w:t>
      </w:r>
      <w:r>
        <w:t xml:space="preserve">: </w:t>
      </w:r>
      <w:r w:rsidR="00CD63B2">
        <w:t xml:space="preserve">The back-end </w:t>
      </w:r>
      <w:r w:rsidR="00FC491B">
        <w:t xml:space="preserve">software on the shopping cart server processes an order submit form, and </w:t>
      </w:r>
      <w:r w:rsidR="00CD63B2">
        <w:t xml:space="preserve">connects </w:t>
      </w:r>
      <w:r w:rsidR="00FC491B">
        <w:t>synchronously with</w:t>
      </w:r>
      <w:r w:rsidR="00CD63B2">
        <w:t xml:space="preserve"> the merchant gateway </w:t>
      </w:r>
      <w:r w:rsidR="00FC491B">
        <w:t>where it</w:t>
      </w:r>
      <w:r w:rsidR="00CD63B2">
        <w:t xml:space="preserve"> submits the payment</w:t>
      </w:r>
      <w:r w:rsidR="00FC491B">
        <w:t>. The pass or fail</w:t>
      </w:r>
      <w:r w:rsidR="00725B7D">
        <w:t xml:space="preserve"> of the transaction is received and</w:t>
      </w:r>
      <w:r w:rsidR="00FC491B">
        <w:t xml:space="preserve"> </w:t>
      </w:r>
      <w:r w:rsidR="00CD63B2">
        <w:t>deliver</w:t>
      </w:r>
      <w:r w:rsidR="00FC491B">
        <w:t>ed back</w:t>
      </w:r>
      <w:r w:rsidR="00CD63B2">
        <w:t xml:space="preserve"> over the same connection</w:t>
      </w:r>
      <w:r w:rsidR="00FC491B">
        <w:t xml:space="preserve"> to the browser</w:t>
      </w:r>
      <w:r w:rsidR="00CD63B2">
        <w:t xml:space="preserve">. This is typical </w:t>
      </w:r>
      <w:r w:rsidR="00725B7D">
        <w:t>usage for shop</w:t>
      </w:r>
      <w:r w:rsidR="00FC491B">
        <w:t xml:space="preserve">s using </w:t>
      </w:r>
      <w:r w:rsidR="00CD63B2">
        <w:t>established merchant gateways like</w:t>
      </w:r>
      <w:r w:rsidR="00BB6B43">
        <w:t xml:space="preserve"> </w:t>
      </w:r>
      <w:proofErr w:type="spellStart"/>
      <w:r w:rsidR="00BB6B43">
        <w:t>Authorizenet</w:t>
      </w:r>
      <w:proofErr w:type="spellEnd"/>
      <w:r w:rsidR="00BB6B43">
        <w:t xml:space="preserve">, </w:t>
      </w:r>
      <w:proofErr w:type="spellStart"/>
      <w:r w:rsidR="00BB6B43">
        <w:t>Worldpay</w:t>
      </w:r>
      <w:proofErr w:type="spellEnd"/>
      <w:r w:rsidR="00BB6B43">
        <w:t>, Stripe, and many others.</w:t>
      </w:r>
    </w:p>
    <w:p w14:paraId="34622BB9" w14:textId="5FC155D6" w:rsidR="00A253B3" w:rsidRDefault="00A253B3" w:rsidP="007842F7">
      <w:pPr>
        <w:pStyle w:val="BodyText"/>
      </w:pPr>
      <w:r w:rsidRPr="00A253B3">
        <w:rPr>
          <w:b/>
        </w:rPr>
        <w:t>Offline card processing</w:t>
      </w:r>
      <w:r>
        <w:t>: The shopping cart back-end captures the credit card information, stores it securely, then</w:t>
      </w:r>
      <w:r w:rsidR="00970B36">
        <w:t xml:space="preserve"> it</w:t>
      </w:r>
      <w:r>
        <w:t xml:space="preserve"> uses that information to process an order asynchronously. This</w:t>
      </w:r>
      <w:r w:rsidR="00970B36">
        <w:t xml:space="preserve"> method</w:t>
      </w:r>
      <w:r>
        <w:t xml:space="preserve"> is preferred by h</w:t>
      </w:r>
      <w:r w:rsidR="00644747">
        <w:t>igh-volume sites</w:t>
      </w:r>
      <w:ins w:id="3" w:author="Jeffrey" w:date="2015-11-08T21:29:00Z">
        <w:r w:rsidR="00F02BDA">
          <w:t xml:space="preserve"> </w:t>
        </w:r>
      </w:ins>
      <w:r w:rsidR="00970B36">
        <w:t xml:space="preserve">(e.g.: Amazon). These sites </w:t>
      </w:r>
      <w:r>
        <w:t xml:space="preserve">cannot afford to have synchronous transactions </w:t>
      </w:r>
      <w:ins w:id="4" w:author="Jeffrey" w:date="2015-11-08T21:29:00Z">
        <w:r w:rsidR="00F02BDA">
          <w:t xml:space="preserve">that </w:t>
        </w:r>
      </w:ins>
      <w:r>
        <w:t xml:space="preserve">take </w:t>
      </w:r>
      <w:r>
        <w:lastRenderedPageBreak/>
        <w:t>too long</w:t>
      </w:r>
      <w:r w:rsidR="00D47FDB">
        <w:t>,</w:t>
      </w:r>
      <w:r>
        <w:t xml:space="preserve"> and </w:t>
      </w:r>
      <w:r w:rsidR="00970B36">
        <w:t xml:space="preserve">that </w:t>
      </w:r>
      <w:r>
        <w:t xml:space="preserve">block the server resources until the payment is processed. This is also used when your order is not ready to ship right away, and you can only charge the card when the goods have shipped. You might have noticed that Amazon splits your order in smaller </w:t>
      </w:r>
      <w:r w:rsidR="005121C5">
        <w:t>sub-</w:t>
      </w:r>
      <w:r>
        <w:t>orders that can be shipped separately</w:t>
      </w:r>
      <w:r w:rsidR="005121C5">
        <w:t xml:space="preserve">, and you will be billed separately as they ship. This is also very convenient when you expect that parts of the order could be cancelled due to delays in availability, and you don’t want to deal with the fallback of doing partial refunds on tax and shipping costs. </w:t>
      </w:r>
    </w:p>
    <w:p w14:paraId="51EA086A" w14:textId="1706E78F" w:rsidR="00F10408" w:rsidRDefault="00BA6065" w:rsidP="007842F7">
      <w:pPr>
        <w:pStyle w:val="BodyText"/>
      </w:pPr>
      <w:r w:rsidRPr="00BA6065">
        <w:rPr>
          <w:b/>
        </w:rPr>
        <w:t>Delegate to</w:t>
      </w:r>
      <w:r w:rsidR="00725B7D">
        <w:rPr>
          <w:b/>
        </w:rPr>
        <w:t xml:space="preserve"> the</w:t>
      </w:r>
      <w:r w:rsidRPr="00BA6065">
        <w:rPr>
          <w:b/>
        </w:rPr>
        <w:t xml:space="preserve"> merchant</w:t>
      </w:r>
      <w:r w:rsidR="00725B7D">
        <w:rPr>
          <w:b/>
        </w:rPr>
        <w:t xml:space="preserve"> pay interface</w:t>
      </w:r>
      <w:r>
        <w:t xml:space="preserve">: </w:t>
      </w:r>
      <w:r w:rsidR="00FC491B">
        <w:t xml:space="preserve">Smaller shops with less trust/visibility or those that </w:t>
      </w:r>
      <w:r w:rsidR="00725B7D">
        <w:t>don’t want to deal with the hassles of managing a</w:t>
      </w:r>
      <w:r w:rsidR="00FC491B">
        <w:t xml:space="preserve"> merchant account</w:t>
      </w:r>
      <w:r w:rsidR="00725B7D">
        <w:t>,</w:t>
      </w:r>
      <w:r w:rsidR="00264618">
        <w:t xml:space="preserve"> use a payment broker like</w:t>
      </w:r>
      <w:r w:rsidR="00FC491B">
        <w:t xml:space="preserve"> </w:t>
      </w:r>
      <w:proofErr w:type="spellStart"/>
      <w:r w:rsidR="00FC491B">
        <w:t>Paypal</w:t>
      </w:r>
      <w:proofErr w:type="spellEnd"/>
      <w:r w:rsidR="00725B7D">
        <w:t xml:space="preserve"> that offers a feature called IPN</w:t>
      </w:r>
      <w:ins w:id="5" w:author="Jeffrey" w:date="2015-11-08T21:30:00Z">
        <w:r w:rsidR="00F02BDA">
          <w:t xml:space="preserve"> </w:t>
        </w:r>
      </w:ins>
      <w:r w:rsidR="00725B7D">
        <w:t>(Instant Payment Notification)</w:t>
      </w:r>
      <w:r w:rsidR="00FC491B">
        <w:t>.  Instead of taking in the credit card number, t</w:t>
      </w:r>
      <w:r w:rsidR="00CD63B2">
        <w:t xml:space="preserve">he back-end </w:t>
      </w:r>
      <w:r w:rsidR="00FC491B">
        <w:t xml:space="preserve">only </w:t>
      </w:r>
      <w:r w:rsidR="00CD63B2">
        <w:t xml:space="preserve">validates the input and </w:t>
      </w:r>
      <w:r w:rsidR="00FC491B">
        <w:t xml:space="preserve">then </w:t>
      </w:r>
      <w:r w:rsidR="00CD63B2">
        <w:t xml:space="preserve">re-directs the user to </w:t>
      </w:r>
      <w:r w:rsidR="00FC491B">
        <w:t xml:space="preserve">PayPal. The </w:t>
      </w:r>
      <w:r w:rsidR="00A576A4">
        <w:t>customer</w:t>
      </w:r>
      <w:r w:rsidR="00FC491B">
        <w:t xml:space="preserve"> has the confidence of a large and trusted entity to perform a transaction</w:t>
      </w:r>
      <w:r w:rsidR="00725B7D">
        <w:t xml:space="preserve"> that can be disputed if necessary. Once the user decides whether to complete the transaction, PayPal gives the user the ability to go back to the shop site, while completing the final part of the transaction by sending a callback to the web site with a predefined set of parameters. The shop will then know to show the customer the order invoice for the completed order</w:t>
      </w:r>
      <w:r w:rsidR="00CD63B2">
        <w:t>.</w:t>
      </w:r>
    </w:p>
    <w:p w14:paraId="30F67F67" w14:textId="7FD90640" w:rsidR="00CD63B2" w:rsidRDefault="007631F2" w:rsidP="007842F7">
      <w:pPr>
        <w:pStyle w:val="BodyText"/>
      </w:pPr>
      <w:r>
        <w:t xml:space="preserve">Taking in payments through </w:t>
      </w:r>
      <w:r w:rsidR="00CD63B2">
        <w:t>a mobile device</w:t>
      </w:r>
      <w:r w:rsidR="00D253EE">
        <w:t xml:space="preserve"> app</w:t>
      </w:r>
      <w:r>
        <w:t xml:space="preserve"> using one of the methods shown above requires you to do the same kind of wiring</w:t>
      </w:r>
      <w:r w:rsidR="00CD63B2">
        <w:t xml:space="preserve"> </w:t>
      </w:r>
      <w:r>
        <w:t xml:space="preserve">as it is done for a server. </w:t>
      </w:r>
      <w:r w:rsidR="00CD63B2">
        <w:t>You can still choose to process a payment by collecting the user credit card information (number, expiration date, pin) and send it to the merchant gateway along with the user mailing, billing, and shipping address (for those gateways that require that level of information). This requires you to either enter the credit card information in a form field, or use a card reader to scan that information and use it to place an order.</w:t>
      </w:r>
    </w:p>
    <w:p w14:paraId="2E519BFE" w14:textId="5B393BED" w:rsidR="00CD63B2" w:rsidRDefault="00CD63B2" w:rsidP="007842F7">
      <w:pPr>
        <w:pStyle w:val="BodyText"/>
      </w:pPr>
      <w:r>
        <w:t xml:space="preserve">Naturally, </w:t>
      </w:r>
      <w:r w:rsidR="001140DD">
        <w:t xml:space="preserve">in the systems that collect this user information </w:t>
      </w:r>
      <w:r>
        <w:t xml:space="preserve">there is an issue of </w:t>
      </w:r>
      <w:r w:rsidR="001140DD">
        <w:t>liability:</w:t>
      </w:r>
      <w:r>
        <w:t xml:space="preserve"> just like with back-end applications we don’t know with certainty that </w:t>
      </w:r>
      <w:r w:rsidR="001140DD">
        <w:t>the agent/application/</w:t>
      </w:r>
      <w:proofErr w:type="spellStart"/>
      <w:r w:rsidR="001140DD">
        <w:t>api</w:t>
      </w:r>
      <w:proofErr w:type="spellEnd"/>
      <w:r w:rsidR="001140DD">
        <w:t xml:space="preserve"> that handles the data for this process is secure and it does not “call home” to the developer with the</w:t>
      </w:r>
      <w:r w:rsidR="00EA2DFD">
        <w:t xml:space="preserve"> credit card number of the user. In the same time the credit card information goes over the wire, increasing the risk of a third party (Man-In-The-Middle) snooping of your sensitive data.</w:t>
      </w:r>
    </w:p>
    <w:p w14:paraId="03E2FECF" w14:textId="15FC555C" w:rsidR="001140DD" w:rsidRDefault="001140DD" w:rsidP="007842F7">
      <w:pPr>
        <w:pStyle w:val="BodyText"/>
      </w:pPr>
      <w:r>
        <w:t>In a mobile app that allows you to pay for a good or service, there has to be a way to avoid handling the credit card information directly. This is where Apple Pay comes in.</w:t>
      </w:r>
    </w:p>
    <w:p w14:paraId="0AD0448A" w14:textId="7A9E1959" w:rsidR="001140DD" w:rsidRDefault="001140DD" w:rsidP="007842F7">
      <w:pPr>
        <w:pStyle w:val="BodyText"/>
      </w:pPr>
      <w:r>
        <w:t xml:space="preserve">Apple introduced the In-App Purchase to allow application developers to take in payments for virtual goods like extended functionality or premium content for an app. This is wrapped up using your Apple account, which is why you see those charges on your iTunes bill. </w:t>
      </w:r>
    </w:p>
    <w:p w14:paraId="3655EFD7" w14:textId="7EEE133D" w:rsidR="001140DD" w:rsidRDefault="001140DD" w:rsidP="007842F7">
      <w:pPr>
        <w:pStyle w:val="BodyText"/>
      </w:pPr>
      <w:r>
        <w:t>For</w:t>
      </w:r>
      <w:r w:rsidR="00DA7D43">
        <w:t xml:space="preserve"> other software or</w:t>
      </w:r>
      <w:r>
        <w:t xml:space="preserve"> hardware goods, and especially for the case when your shop </w:t>
      </w:r>
      <w:r w:rsidR="006F3F85">
        <w:t>already uses a merchant gateway</w:t>
      </w:r>
      <w:ins w:id="6" w:author="Jeffrey" w:date="2015-11-08T21:30:00Z">
        <w:r w:rsidR="00F02BDA">
          <w:t>,</w:t>
        </w:r>
      </w:ins>
      <w:r>
        <w:t xml:space="preserve"> </w:t>
      </w:r>
      <w:del w:id="7" w:author="Jeffrey" w:date="2015-11-08T21:33:00Z">
        <w:r w:rsidDel="00F02BDA">
          <w:delText xml:space="preserve"> </w:delText>
        </w:r>
      </w:del>
      <w:r>
        <w:t>Apple Pay allows your app to use the information stored in your Apple Wallet to submit a payment, without actually exposing this information to the application itself.</w:t>
      </w:r>
    </w:p>
    <w:p w14:paraId="64EC8825" w14:textId="1AF0BDEA" w:rsidR="00C70398" w:rsidRDefault="00DA7D43" w:rsidP="007842F7">
      <w:pPr>
        <w:pStyle w:val="BodyText"/>
      </w:pPr>
      <w:r>
        <w:lastRenderedPageBreak/>
        <w:t>You</w:t>
      </w:r>
      <w:r w:rsidR="00AF6C40">
        <w:t xml:space="preserve"> can use </w:t>
      </w:r>
      <w:proofErr w:type="spellStart"/>
      <w:r w:rsidR="00AF6C40">
        <w:t>TouchID</w:t>
      </w:r>
      <w:proofErr w:type="spellEnd"/>
      <w:r w:rsidR="00AF6C40">
        <w:t xml:space="preserve"> within your app</w:t>
      </w:r>
      <w:r>
        <w:t xml:space="preserve"> to authorize payments, releasing tokenized credit and debit card payment credentials that are securely stored on your iOS device (iPhone, iPad). The users can also save their billing and shipping information in the Wallet app, which</w:t>
      </w:r>
      <w:r w:rsidR="00AF6C40">
        <w:t xml:space="preserve"> information</w:t>
      </w:r>
      <w:r>
        <w:t xml:space="preserve"> can be then relayed to the merchant gateway to process your payment.</w:t>
      </w:r>
    </w:p>
    <w:p w14:paraId="05F97CE8" w14:textId="77777777" w:rsidR="007842F7" w:rsidRDefault="007842F7" w:rsidP="007842F7">
      <w:pPr>
        <w:pStyle w:val="Heading3"/>
      </w:pPr>
      <w:r>
        <w:t>Apple Pay prerequisites</w:t>
      </w:r>
    </w:p>
    <w:p w14:paraId="1B4D775E" w14:textId="0E651781" w:rsidR="00687AEB" w:rsidRDefault="00687AEB" w:rsidP="00687AEB">
      <w:pPr>
        <w:pStyle w:val="BodyText"/>
      </w:pPr>
      <w:r>
        <w:t xml:space="preserve">The Apple Pay Programming Guide provides details on how to use the </w:t>
      </w:r>
      <w:proofErr w:type="spellStart"/>
      <w:r>
        <w:t>PassKit</w:t>
      </w:r>
      <w:proofErr w:type="spellEnd"/>
      <w:r>
        <w:t xml:space="preserve"> framework to integrate Apple Pay. The In-App Purchase Programming Guide</w:t>
      </w:r>
      <w:ins w:id="8" w:author="Jeffrey" w:date="2015-11-08T21:31:00Z">
        <w:r w:rsidR="00F02BDA">
          <w:t xml:space="preserve"> </w:t>
        </w:r>
      </w:ins>
      <w:r>
        <w:t xml:space="preserve">(found in the iOS developer library) provides details on how to use the </w:t>
      </w:r>
      <w:proofErr w:type="spellStart"/>
      <w:r>
        <w:t>StoreKit</w:t>
      </w:r>
      <w:proofErr w:type="spellEnd"/>
      <w:r>
        <w:t xml:space="preserve"> framework to integrate In-App Purchases.</w:t>
      </w:r>
    </w:p>
    <w:p w14:paraId="224409A4" w14:textId="3442C524" w:rsidR="00687AEB" w:rsidRDefault="00687AEB" w:rsidP="00687AEB">
      <w:pPr>
        <w:pStyle w:val="BodyText"/>
      </w:pPr>
      <w:r>
        <w:t xml:space="preserve">You can find the Apple Pay Programming Guide here: </w:t>
      </w:r>
    </w:p>
    <w:p w14:paraId="14E82280" w14:textId="2A425C36" w:rsidR="00687AEB" w:rsidRDefault="0027069C" w:rsidP="00687AEB">
      <w:pPr>
        <w:pStyle w:val="Code"/>
      </w:pPr>
      <w:hyperlink r:id="rId13" w:history="1">
        <w:r w:rsidR="00687AEB" w:rsidRPr="00ED619C">
          <w:t>https://developer.apple.com/library/ios/ApplePay_Guide/</w:t>
        </w:r>
      </w:hyperlink>
    </w:p>
    <w:p w14:paraId="13CB3F08" w14:textId="77777777" w:rsidR="00207B61" w:rsidRDefault="00207B61" w:rsidP="00687AEB">
      <w:pPr>
        <w:pStyle w:val="BodyText"/>
      </w:pPr>
    </w:p>
    <w:p w14:paraId="0E1DC738" w14:textId="77777777" w:rsidR="00687AEB" w:rsidRDefault="00687AEB" w:rsidP="00687AEB">
      <w:pPr>
        <w:pStyle w:val="BodyText"/>
      </w:pPr>
      <w:r>
        <w:t xml:space="preserve">In addition to implementing Apple Pay with the </w:t>
      </w:r>
      <w:proofErr w:type="spellStart"/>
      <w:r>
        <w:t>PassKit</w:t>
      </w:r>
      <w:proofErr w:type="spellEnd"/>
      <w:r>
        <w:t xml:space="preserve"> framework, you must:</w:t>
      </w:r>
    </w:p>
    <w:p w14:paraId="09EF6562" w14:textId="77777777" w:rsidR="0056593A" w:rsidRDefault="00687AEB" w:rsidP="00EA2DFD">
      <w:pPr>
        <w:pStyle w:val="BodyText"/>
        <w:numPr>
          <w:ilvl w:val="0"/>
          <w:numId w:val="42"/>
        </w:numPr>
        <w:rPr>
          <w:b/>
        </w:rPr>
      </w:pPr>
      <w:r w:rsidRPr="00EA2DFD">
        <w:rPr>
          <w:b/>
        </w:rPr>
        <w:t>Set up an account with a payment processor or gateway</w:t>
      </w:r>
    </w:p>
    <w:p w14:paraId="0036DC86" w14:textId="77777777" w:rsidR="0056593A" w:rsidRDefault="00687AEB" w:rsidP="00EA2DFD">
      <w:pPr>
        <w:pStyle w:val="BodyText"/>
        <w:numPr>
          <w:ilvl w:val="0"/>
          <w:numId w:val="42"/>
        </w:numPr>
        <w:rPr>
          <w:b/>
        </w:rPr>
      </w:pPr>
      <w:r w:rsidRPr="0056593A">
        <w:rPr>
          <w:b/>
        </w:rPr>
        <w:t>Register a Merchant Identifier</w:t>
      </w:r>
      <w:r>
        <w:t xml:space="preserve"> via Certificates, Identifiers &amp; Profiles</w:t>
      </w:r>
    </w:p>
    <w:p w14:paraId="6DF75515" w14:textId="77777777" w:rsidR="0056593A" w:rsidRDefault="00687AEB" w:rsidP="00EA2DFD">
      <w:pPr>
        <w:pStyle w:val="BodyText"/>
        <w:numPr>
          <w:ilvl w:val="0"/>
          <w:numId w:val="42"/>
        </w:numPr>
        <w:rPr>
          <w:b/>
        </w:rPr>
      </w:pPr>
      <w:r w:rsidRPr="0056593A">
        <w:rPr>
          <w:b/>
        </w:rPr>
        <w:t>Submit a Certificate Signing Request</w:t>
      </w:r>
      <w:r>
        <w:t xml:space="preserve"> to obtain Public and Private keys that will be</w:t>
      </w:r>
      <w:r w:rsidR="00EA2DFD">
        <w:t xml:space="preserve"> </w:t>
      </w:r>
      <w:r>
        <w:t>used to encrypt and decrypt Payment Tokens</w:t>
      </w:r>
    </w:p>
    <w:p w14:paraId="7B52F97D" w14:textId="723BFD56" w:rsidR="0056593A" w:rsidRPr="00A814FF" w:rsidRDefault="00687AEB" w:rsidP="0056593A">
      <w:pPr>
        <w:pStyle w:val="BodyText"/>
        <w:numPr>
          <w:ilvl w:val="0"/>
          <w:numId w:val="42"/>
        </w:numPr>
        <w:rPr>
          <w:b/>
        </w:rPr>
      </w:pPr>
      <w:r w:rsidRPr="0056593A">
        <w:rPr>
          <w:b/>
        </w:rPr>
        <w:t>Include an Ap</w:t>
      </w:r>
      <w:r w:rsidR="00207B61" w:rsidRPr="0056593A">
        <w:rPr>
          <w:b/>
        </w:rPr>
        <w:t>ple Pay entitlement in your app</w:t>
      </w:r>
      <w:r w:rsidR="00EA2DFD">
        <w:t>.</w:t>
      </w:r>
    </w:p>
    <w:p w14:paraId="1327BAB3" w14:textId="77777777" w:rsidR="0056593A" w:rsidRDefault="0056593A" w:rsidP="0056593A">
      <w:pPr>
        <w:pStyle w:val="BodyText"/>
      </w:pPr>
      <w:r>
        <w:t>If you don’t already have an account with a Payment Processor/Gateway, you can find a list on:</w:t>
      </w:r>
    </w:p>
    <w:commentRangeStart w:id="9"/>
    <w:commentRangeStart w:id="10"/>
    <w:p w14:paraId="271B4132" w14:textId="6A1AAC16" w:rsidR="00D965D1" w:rsidRDefault="00780CA9" w:rsidP="00C70398">
      <w:pPr>
        <w:pStyle w:val="Code"/>
      </w:pPr>
      <w:r>
        <w:fldChar w:fldCharType="begin"/>
      </w:r>
      <w:r>
        <w:instrText xml:space="preserve"> HYPERLINK "https://developer.apple.com/apple-pay" </w:instrText>
      </w:r>
      <w:r>
        <w:fldChar w:fldCharType="separate"/>
      </w:r>
      <w:r w:rsidR="0056593A" w:rsidRPr="00ED619C">
        <w:t>https://developer.apple.com/apple-pay</w:t>
      </w:r>
      <w:r>
        <w:fldChar w:fldCharType="end"/>
      </w:r>
      <w:commentRangeEnd w:id="9"/>
      <w:r>
        <w:rPr>
          <w:rFonts w:asciiTheme="minorHAnsi" w:hAnsiTheme="minorHAnsi"/>
          <w:noProof w:val="0"/>
          <w:sz w:val="22"/>
        </w:rPr>
        <w:commentReference w:id="9"/>
      </w:r>
      <w:commentRangeEnd w:id="10"/>
      <w:r w:rsidR="0027069C">
        <w:rPr>
          <w:rFonts w:asciiTheme="minorHAnsi" w:hAnsiTheme="minorHAnsi"/>
          <w:noProof w:val="0"/>
          <w:sz w:val="22"/>
        </w:rPr>
        <w:commentReference w:id="10"/>
      </w:r>
    </w:p>
    <w:p w14:paraId="1C48C8CC" w14:textId="77777777" w:rsidR="00D965D1" w:rsidRDefault="00D965D1" w:rsidP="00C70398">
      <w:pPr>
        <w:pStyle w:val="Code"/>
      </w:pPr>
    </w:p>
    <w:p w14:paraId="43D0B37E" w14:textId="77777777" w:rsidR="00D965D1" w:rsidRDefault="00D965D1" w:rsidP="00D965D1">
      <w:pPr>
        <w:pStyle w:val="BodyText"/>
      </w:pPr>
      <w:r>
        <w:t>Depending on what your app is offering for sale, you might not be able to use Apple Pay. Apple Pay is o</w:t>
      </w:r>
      <w:r w:rsidRPr="00A2540D">
        <w:t>nly available to businesses offering physical goods or services for use outside their iOS app. If the goods or services are used in the app itself, then you must still use Apple for your in-app payments.</w:t>
      </w:r>
    </w:p>
    <w:p w14:paraId="3882B114" w14:textId="77777777" w:rsidR="00D965D1" w:rsidRDefault="00D965D1" w:rsidP="00D965D1">
      <w:pPr>
        <w:pStyle w:val="BodyText"/>
        <w:rPr>
          <w:shd w:val="clear" w:color="auto" w:fill="FFFFFF"/>
        </w:rPr>
      </w:pPr>
      <w:r>
        <w:t xml:space="preserve">In addition, the Payment Provider might not support all processors: for example </w:t>
      </w:r>
      <w:proofErr w:type="spellStart"/>
      <w:r>
        <w:t>Authorizenet</w:t>
      </w:r>
      <w:proofErr w:type="spellEnd"/>
      <w:r>
        <w:t xml:space="preserve"> only supports</w:t>
      </w:r>
      <w:r w:rsidRPr="003949F3">
        <w:rPr>
          <w:shd w:val="clear" w:color="auto" w:fill="FFFFFF"/>
        </w:rPr>
        <w:t> processors that support the Visa Token Service and the tokenization solutions developed by MasterCard and American Express</w:t>
      </w:r>
      <w:r>
        <w:rPr>
          <w:shd w:val="clear" w:color="auto" w:fill="FFFFFF"/>
        </w:rPr>
        <w:t xml:space="preserve">. For example, at the time of this writing, </w:t>
      </w:r>
      <w:proofErr w:type="spellStart"/>
      <w:r>
        <w:rPr>
          <w:shd w:val="clear" w:color="auto" w:fill="FFFFFF"/>
        </w:rPr>
        <w:t>Authorizenet</w:t>
      </w:r>
      <w:proofErr w:type="spellEnd"/>
      <w:r>
        <w:rPr>
          <w:shd w:val="clear" w:color="auto" w:fill="FFFFFF"/>
        </w:rPr>
        <w:t xml:space="preserve"> supported:</w:t>
      </w:r>
    </w:p>
    <w:p w14:paraId="08D030F9" w14:textId="77777777" w:rsidR="00D965D1" w:rsidRDefault="00D965D1" w:rsidP="00D965D1">
      <w:pPr>
        <w:pStyle w:val="BodyText"/>
        <w:numPr>
          <w:ilvl w:val="0"/>
          <w:numId w:val="42"/>
        </w:numPr>
        <w:rPr>
          <w:shd w:val="clear" w:color="auto" w:fill="FFFFFF"/>
        </w:rPr>
      </w:pPr>
      <w:r>
        <w:rPr>
          <w:shd w:val="clear" w:color="auto" w:fill="FFFFFF"/>
        </w:rPr>
        <w:t>Chase Payment Tech</w:t>
      </w:r>
    </w:p>
    <w:p w14:paraId="35F378BB" w14:textId="77777777" w:rsidR="00D965D1" w:rsidRPr="003949F3" w:rsidRDefault="00D965D1" w:rsidP="00D965D1">
      <w:pPr>
        <w:pStyle w:val="BodyText"/>
        <w:numPr>
          <w:ilvl w:val="0"/>
          <w:numId w:val="42"/>
        </w:numPr>
        <w:rPr>
          <w:rFonts w:ascii="Times" w:hAnsi="Times" w:cs="Times New Roman"/>
          <w:szCs w:val="20"/>
        </w:rPr>
      </w:pPr>
      <w:r>
        <w:rPr>
          <w:shd w:val="clear" w:color="auto" w:fill="FFFFFF"/>
        </w:rPr>
        <w:t>Global Payments</w:t>
      </w:r>
    </w:p>
    <w:p w14:paraId="586B6138" w14:textId="77777777" w:rsidR="00D965D1" w:rsidRPr="003949F3" w:rsidRDefault="00D965D1" w:rsidP="00D965D1">
      <w:pPr>
        <w:pStyle w:val="BodyText"/>
        <w:numPr>
          <w:ilvl w:val="0"/>
          <w:numId w:val="42"/>
        </w:numPr>
        <w:rPr>
          <w:rFonts w:ascii="Times" w:hAnsi="Times" w:cs="Times New Roman"/>
          <w:szCs w:val="20"/>
        </w:rPr>
      </w:pPr>
      <w:r>
        <w:rPr>
          <w:shd w:val="clear" w:color="auto" w:fill="FFFFFF"/>
        </w:rPr>
        <w:lastRenderedPageBreak/>
        <w:t>TSYS</w:t>
      </w:r>
    </w:p>
    <w:p w14:paraId="2A7D7F88" w14:textId="77777777" w:rsidR="00D965D1" w:rsidRPr="003949F3" w:rsidRDefault="00D965D1" w:rsidP="00D965D1">
      <w:pPr>
        <w:pStyle w:val="BodyText"/>
        <w:numPr>
          <w:ilvl w:val="0"/>
          <w:numId w:val="42"/>
        </w:numPr>
        <w:rPr>
          <w:rFonts w:ascii="Times" w:hAnsi="Times" w:cs="Times New Roman"/>
          <w:szCs w:val="20"/>
        </w:rPr>
      </w:pPr>
      <w:r>
        <w:rPr>
          <w:shd w:val="clear" w:color="auto" w:fill="FFFFFF"/>
        </w:rPr>
        <w:t>First Data</w:t>
      </w:r>
      <w:r>
        <w:t xml:space="preserve"> (should be supported late 2015)</w:t>
      </w:r>
    </w:p>
    <w:p w14:paraId="2B92443F" w14:textId="6E4A0125" w:rsidR="00D965D1" w:rsidRDefault="00D965D1" w:rsidP="00D965D1">
      <w:pPr>
        <w:pStyle w:val="BodyText"/>
      </w:pPr>
      <w:r>
        <w:t xml:space="preserve">For </w:t>
      </w:r>
      <w:proofErr w:type="spellStart"/>
      <w:r>
        <w:t>Authorizenet</w:t>
      </w:r>
      <w:proofErr w:type="spellEnd"/>
      <w:r>
        <w:t xml:space="preserve"> you can see what processor is assigned to your merchant account on the Payment Provider account page</w:t>
      </w:r>
      <w:r w:rsidR="00891832">
        <w:t xml:space="preserve"> </w:t>
      </w:r>
      <w:r>
        <w:t>(Account / Merchant Profile / Payment Methods). If your processor is not supported, you will not be able to configure and use Apple Pay.</w:t>
      </w:r>
    </w:p>
    <w:p w14:paraId="2550F570" w14:textId="77777777" w:rsidR="00D965D1" w:rsidRDefault="00D965D1" w:rsidP="00D965D1">
      <w:pPr>
        <w:pStyle w:val="BodyText"/>
      </w:pPr>
      <w:r>
        <w:t xml:space="preserve">An extract from the </w:t>
      </w:r>
      <w:proofErr w:type="spellStart"/>
      <w:r>
        <w:t>Authorizenet</w:t>
      </w:r>
      <w:proofErr w:type="spellEnd"/>
      <w:r>
        <w:t xml:space="preserve"> documentation shows this in detail:</w:t>
      </w:r>
    </w:p>
    <w:p w14:paraId="2DE48748" w14:textId="77777777" w:rsidR="00D965D1" w:rsidRDefault="00D965D1" w:rsidP="00D965D1">
      <w:pPr>
        <w:pStyle w:val="BodyText"/>
      </w:pPr>
      <w:r w:rsidRPr="00DF0097">
        <w:t>http://developer.authorize.net/api/reference/features/apple_pay.html</w:t>
      </w:r>
    </w:p>
    <w:p w14:paraId="5BA0D322" w14:textId="33269479" w:rsidR="00D965D1" w:rsidRDefault="00D965D1" w:rsidP="00D965D1">
      <w:pPr>
        <w:pStyle w:val="Code"/>
      </w:pPr>
      <w:r>
        <w:rPr>
          <w:shd w:val="clear" w:color="auto" w:fill="FFFFFF"/>
        </w:rPr>
        <w:t>“</w:t>
      </w:r>
      <w:r w:rsidRPr="00DF0097">
        <w:rPr>
          <w:shd w:val="clear" w:color="auto" w:fill="FFFFFF"/>
        </w:rPr>
        <w:t>The Apple Pay solution uses payment network tokenization. You can sign up for this solution only if your payment processor supports tokenization. If your processor does not support payment network tokenization or if Authorize.Net does not support your payment processor’s tokenization interface, you will not be able to sign up for this payment solution.</w:t>
      </w:r>
      <w:r>
        <w:rPr>
          <w:shd w:val="clear" w:color="auto" w:fill="FFFFFF"/>
        </w:rPr>
        <w:t>”</w:t>
      </w:r>
    </w:p>
    <w:p w14:paraId="4FBB3EDC" w14:textId="2F4BF6CD" w:rsidR="00DF0097" w:rsidRDefault="007842F7" w:rsidP="00D965D1">
      <w:pPr>
        <w:pStyle w:val="Heading3"/>
      </w:pPr>
      <w:r>
        <w:t>Using Apple Pay to accept payments</w:t>
      </w:r>
    </w:p>
    <w:p w14:paraId="47D18D6C" w14:textId="77777777" w:rsidR="00C822D2" w:rsidRPr="00C822D2" w:rsidRDefault="00C822D2" w:rsidP="00C822D2">
      <w:pPr>
        <w:pStyle w:val="Heading4"/>
      </w:pPr>
      <w:r w:rsidRPr="00C822D2">
        <w:t xml:space="preserve">Payment Providers </w:t>
      </w:r>
    </w:p>
    <w:p w14:paraId="50940C95" w14:textId="77777777" w:rsidR="003C324D" w:rsidRDefault="00EB5F84" w:rsidP="00EB5F84">
      <w:pPr>
        <w:rPr>
          <w:rFonts w:ascii="Times" w:eastAsia="Times New Roman" w:hAnsi="Times" w:cs="Times New Roman"/>
          <w:sz w:val="20"/>
          <w:szCs w:val="20"/>
        </w:rPr>
      </w:pPr>
      <w:r>
        <w:rPr>
          <w:rFonts w:ascii="Times" w:eastAsia="Times New Roman" w:hAnsi="Times" w:cs="Times New Roman"/>
          <w:sz w:val="20"/>
          <w:szCs w:val="20"/>
        </w:rPr>
        <w:t xml:space="preserve">The first thought you </w:t>
      </w:r>
      <w:r w:rsidR="003C324D">
        <w:rPr>
          <w:rFonts w:ascii="Times" w:eastAsia="Times New Roman" w:hAnsi="Times" w:cs="Times New Roman"/>
          <w:sz w:val="20"/>
          <w:szCs w:val="20"/>
        </w:rPr>
        <w:t>might</w:t>
      </w:r>
      <w:r>
        <w:rPr>
          <w:rFonts w:ascii="Times" w:eastAsia="Times New Roman" w:hAnsi="Times" w:cs="Times New Roman"/>
          <w:sz w:val="20"/>
          <w:szCs w:val="20"/>
        </w:rPr>
        <w:t xml:space="preserve"> have is to provide your own server-side solution to </w:t>
      </w:r>
      <w:r w:rsidRPr="00C822D2">
        <w:rPr>
          <w:rFonts w:ascii="Times" w:eastAsia="Times New Roman" w:hAnsi="Times" w:cs="Times New Roman"/>
          <w:sz w:val="20"/>
          <w:szCs w:val="20"/>
        </w:rPr>
        <w:t>receive payments from your app, decrypt payment tokens and interface with the payment provider. Handling credit and debit card payments can be complicated and unless you already have the expertise and systems in place</w:t>
      </w:r>
      <w:r w:rsidR="003C324D">
        <w:rPr>
          <w:rFonts w:ascii="Times" w:eastAsia="Times New Roman" w:hAnsi="Times" w:cs="Times New Roman"/>
          <w:sz w:val="20"/>
          <w:szCs w:val="20"/>
        </w:rPr>
        <w:t>, it could turn into a complex project that has its own issues of security and maintenance.</w:t>
      </w:r>
    </w:p>
    <w:p w14:paraId="4DFDBE0E" w14:textId="77777777" w:rsidR="00CE7607" w:rsidRDefault="00CE7607" w:rsidP="00EB5F84">
      <w:pPr>
        <w:rPr>
          <w:rFonts w:ascii="Times" w:eastAsia="Times New Roman" w:hAnsi="Times" w:cs="Times New Roman"/>
          <w:sz w:val="20"/>
          <w:szCs w:val="20"/>
        </w:rPr>
      </w:pPr>
    </w:p>
    <w:p w14:paraId="4D2B496A" w14:textId="7A9772F0" w:rsidR="00C822D2" w:rsidRDefault="003C324D" w:rsidP="00C822D2">
      <w:pPr>
        <w:rPr>
          <w:rFonts w:ascii="Times" w:eastAsia="Times New Roman" w:hAnsi="Times" w:cs="Times New Roman"/>
          <w:sz w:val="20"/>
          <w:szCs w:val="20"/>
        </w:rPr>
      </w:pPr>
      <w:r>
        <w:rPr>
          <w:rFonts w:ascii="Times" w:eastAsia="Times New Roman" w:hAnsi="Times" w:cs="Times New Roman"/>
          <w:sz w:val="20"/>
          <w:szCs w:val="20"/>
        </w:rPr>
        <w:t>Most payment gateways offer for that purpose</w:t>
      </w:r>
      <w:r w:rsidR="00EB5F84" w:rsidRPr="00C822D2">
        <w:rPr>
          <w:rFonts w:ascii="Times" w:eastAsia="Times New Roman" w:hAnsi="Times" w:cs="Times New Roman"/>
          <w:sz w:val="20"/>
          <w:szCs w:val="20"/>
        </w:rPr>
        <w:t xml:space="preserve"> an SDK </w:t>
      </w:r>
      <w:r>
        <w:rPr>
          <w:rFonts w:ascii="Times" w:eastAsia="Times New Roman" w:hAnsi="Times" w:cs="Times New Roman"/>
          <w:sz w:val="20"/>
          <w:szCs w:val="20"/>
        </w:rPr>
        <w:t>that aims to be the</w:t>
      </w:r>
      <w:r w:rsidR="00EB5F84" w:rsidRPr="00C822D2">
        <w:rPr>
          <w:rFonts w:ascii="Times" w:eastAsia="Times New Roman" w:hAnsi="Times" w:cs="Times New Roman"/>
          <w:sz w:val="20"/>
          <w:szCs w:val="20"/>
        </w:rPr>
        <w:t xml:space="preserve"> most reliable way to support Apple Pay in your app</w:t>
      </w:r>
      <w:r w:rsidR="00EB5F84">
        <w:rPr>
          <w:rFonts w:ascii="Times" w:eastAsia="Times New Roman" w:hAnsi="Times" w:cs="Times New Roman"/>
          <w:sz w:val="20"/>
          <w:szCs w:val="20"/>
        </w:rPr>
        <w:t>.</w:t>
      </w:r>
      <w:r w:rsidR="00CE7607">
        <w:rPr>
          <w:rFonts w:ascii="Times" w:eastAsia="Times New Roman" w:hAnsi="Times" w:cs="Times New Roman"/>
          <w:sz w:val="20"/>
          <w:szCs w:val="20"/>
        </w:rPr>
        <w:t xml:space="preserve"> </w:t>
      </w:r>
      <w:r w:rsidR="00C822D2" w:rsidRPr="00C822D2">
        <w:rPr>
          <w:rFonts w:ascii="Times" w:eastAsia="Times New Roman" w:hAnsi="Times" w:cs="Times New Roman"/>
          <w:sz w:val="20"/>
          <w:szCs w:val="20"/>
        </w:rPr>
        <w:t>You can find a list of payment providers who support Apple Pay with their SDKs on</w:t>
      </w:r>
      <w:r w:rsidR="00C822D2">
        <w:rPr>
          <w:rFonts w:ascii="Times" w:eastAsia="Times New Roman" w:hAnsi="Times" w:cs="Times New Roman"/>
          <w:sz w:val="20"/>
          <w:szCs w:val="20"/>
        </w:rPr>
        <w:t>:</w:t>
      </w:r>
    </w:p>
    <w:p w14:paraId="72688E0F" w14:textId="5F29A462" w:rsidR="003C324D" w:rsidRPr="003C7972" w:rsidRDefault="00C822D2" w:rsidP="003C7972">
      <w:pPr>
        <w:pStyle w:val="Code"/>
      </w:pPr>
      <w:commentRangeStart w:id="11"/>
      <w:commentRangeStart w:id="12"/>
      <w:r>
        <w:t>https://developer.apple.com/apple-pay/</w:t>
      </w:r>
      <w:commentRangeEnd w:id="11"/>
      <w:r w:rsidR="00780CA9">
        <w:rPr>
          <w:rFonts w:asciiTheme="minorHAnsi" w:hAnsiTheme="minorHAnsi"/>
          <w:noProof w:val="0"/>
          <w:sz w:val="22"/>
        </w:rPr>
        <w:commentReference w:id="11"/>
      </w:r>
      <w:commentRangeEnd w:id="12"/>
      <w:r w:rsidR="008406FA">
        <w:rPr>
          <w:rFonts w:asciiTheme="minorHAnsi" w:hAnsiTheme="minorHAnsi"/>
          <w:noProof w:val="0"/>
          <w:sz w:val="22"/>
        </w:rPr>
        <w:commentReference w:id="12"/>
      </w:r>
    </w:p>
    <w:p w14:paraId="24536155" w14:textId="301EB775" w:rsidR="00C822D2" w:rsidRDefault="00C822D2" w:rsidP="00C822D2">
      <w:pPr>
        <w:rPr>
          <w:rFonts w:ascii="Times" w:eastAsia="Times New Roman" w:hAnsi="Times" w:cs="Times New Roman"/>
          <w:sz w:val="20"/>
          <w:szCs w:val="20"/>
        </w:rPr>
      </w:pPr>
      <w:r w:rsidRPr="00C822D2">
        <w:rPr>
          <w:rFonts w:ascii="Times" w:eastAsia="Times New Roman" w:hAnsi="Times" w:cs="Times New Roman"/>
          <w:sz w:val="20"/>
          <w:szCs w:val="20"/>
        </w:rPr>
        <w:t xml:space="preserve">Using one of these SDKs is highly recommended. Contact your payment provider for more information. </w:t>
      </w:r>
      <w:r w:rsidR="009413BC">
        <w:rPr>
          <w:rFonts w:ascii="Times" w:eastAsia="Times New Roman" w:hAnsi="Times" w:cs="Times New Roman"/>
          <w:sz w:val="20"/>
          <w:szCs w:val="20"/>
        </w:rPr>
        <w:t xml:space="preserve"> Most providers that offer Apple Pay support make SDKs available for common programming languages; this means that you might get just Objective-C support, and not Swift support. This is expected, since Swift is still rather new and merchant gateways don’t usually provide code for fast moving targets such as Swift. Fortunately you can easily embed Objective-C code in your Swift app</w:t>
      </w:r>
      <w:r w:rsidR="003C324D">
        <w:rPr>
          <w:rFonts w:ascii="Times" w:eastAsia="Times New Roman" w:hAnsi="Times" w:cs="Times New Roman"/>
          <w:sz w:val="20"/>
          <w:szCs w:val="20"/>
        </w:rPr>
        <w:t>, if there is an Objective-C SDK available</w:t>
      </w:r>
      <w:r w:rsidR="009413BC">
        <w:rPr>
          <w:rFonts w:ascii="Times" w:eastAsia="Times New Roman" w:hAnsi="Times" w:cs="Times New Roman"/>
          <w:sz w:val="20"/>
          <w:szCs w:val="20"/>
        </w:rPr>
        <w:t>.</w:t>
      </w:r>
    </w:p>
    <w:p w14:paraId="4BA0F1CF" w14:textId="77777777" w:rsidR="00707385" w:rsidRDefault="00707385" w:rsidP="00C822D2">
      <w:pPr>
        <w:rPr>
          <w:rFonts w:ascii="Times" w:eastAsia="Times New Roman" w:hAnsi="Times" w:cs="Times New Roman"/>
          <w:sz w:val="20"/>
          <w:szCs w:val="20"/>
        </w:rPr>
      </w:pPr>
    </w:p>
    <w:p w14:paraId="73C04041" w14:textId="2CCC8133" w:rsidR="0068119D" w:rsidRDefault="00707385" w:rsidP="00C822D2">
      <w:pPr>
        <w:rPr>
          <w:rFonts w:ascii="Times" w:eastAsia="Times New Roman" w:hAnsi="Times" w:cs="Times New Roman"/>
          <w:sz w:val="20"/>
          <w:szCs w:val="20"/>
        </w:rPr>
      </w:pPr>
      <w:r>
        <w:rPr>
          <w:rFonts w:ascii="Times" w:eastAsia="Times New Roman" w:hAnsi="Times" w:cs="Times New Roman"/>
          <w:sz w:val="20"/>
          <w:szCs w:val="20"/>
        </w:rPr>
        <w:t>The basic elements required t</w:t>
      </w:r>
      <w:r w:rsidR="0068119D">
        <w:rPr>
          <w:rFonts w:ascii="Times" w:eastAsia="Times New Roman" w:hAnsi="Times" w:cs="Times New Roman"/>
          <w:sz w:val="20"/>
          <w:szCs w:val="20"/>
        </w:rPr>
        <w:t>o process a</w:t>
      </w:r>
      <w:r>
        <w:rPr>
          <w:rFonts w:ascii="Times" w:eastAsia="Times New Roman" w:hAnsi="Times" w:cs="Times New Roman"/>
          <w:sz w:val="20"/>
          <w:szCs w:val="20"/>
        </w:rPr>
        <w:t>n Apple Pay</w:t>
      </w:r>
      <w:r w:rsidR="0068119D">
        <w:rPr>
          <w:rFonts w:ascii="Times" w:eastAsia="Times New Roman" w:hAnsi="Times" w:cs="Times New Roman"/>
          <w:sz w:val="20"/>
          <w:szCs w:val="20"/>
        </w:rPr>
        <w:t xml:space="preserve"> transaction are:</w:t>
      </w:r>
    </w:p>
    <w:p w14:paraId="7AC4AC2F" w14:textId="2282F6C6" w:rsidR="0068119D" w:rsidRDefault="0068119D" w:rsidP="004B592A">
      <w:pPr>
        <w:pStyle w:val="BodyText"/>
        <w:numPr>
          <w:ilvl w:val="0"/>
          <w:numId w:val="41"/>
        </w:numPr>
      </w:pPr>
      <w:r w:rsidRPr="0068119D">
        <w:lastRenderedPageBreak/>
        <w:t>Present the Apple Pay button</w:t>
      </w:r>
    </w:p>
    <w:p w14:paraId="57AF00B4" w14:textId="35BBC914" w:rsidR="0068119D" w:rsidRDefault="0068119D" w:rsidP="0068119D">
      <w:pPr>
        <w:pStyle w:val="BodyText"/>
        <w:numPr>
          <w:ilvl w:val="0"/>
          <w:numId w:val="41"/>
        </w:numPr>
      </w:pPr>
      <w:r>
        <w:t>Present the Payment Sheet</w:t>
      </w:r>
    </w:p>
    <w:p w14:paraId="0440FB42" w14:textId="77777777" w:rsidR="004B592A" w:rsidRDefault="00707385" w:rsidP="0068119D">
      <w:pPr>
        <w:pStyle w:val="BodyText"/>
        <w:numPr>
          <w:ilvl w:val="0"/>
          <w:numId w:val="41"/>
        </w:numPr>
      </w:pPr>
      <w:r>
        <w:t xml:space="preserve">Allow the user to authorize </w:t>
      </w:r>
      <w:r w:rsidR="0068119D">
        <w:t xml:space="preserve">the transaction with </w:t>
      </w:r>
      <w:proofErr w:type="spellStart"/>
      <w:r w:rsidR="0068119D">
        <w:t>TouchID</w:t>
      </w:r>
      <w:proofErr w:type="spellEnd"/>
    </w:p>
    <w:p w14:paraId="4B3E2603" w14:textId="60663FC8" w:rsidR="00C70398" w:rsidRDefault="0068119D" w:rsidP="00F004CD">
      <w:pPr>
        <w:pStyle w:val="BodyText"/>
        <w:numPr>
          <w:ilvl w:val="0"/>
          <w:numId w:val="41"/>
        </w:numPr>
      </w:pPr>
      <w:r>
        <w:t>Finalize the transaction using the Payment Token</w:t>
      </w:r>
    </w:p>
    <w:p w14:paraId="766BA63C" w14:textId="2361443D" w:rsidR="00F004CD" w:rsidRDefault="00D013D4" w:rsidP="00F004CD">
      <w:pPr>
        <w:pStyle w:val="Heading4"/>
      </w:pPr>
      <w:r>
        <w:t>T</w:t>
      </w:r>
      <w:r w:rsidR="00F004CD">
        <w:t>he Apple Pay button</w:t>
      </w:r>
    </w:p>
    <w:p w14:paraId="78A5EAC1" w14:textId="08D15C2D" w:rsidR="004B592A" w:rsidRDefault="004B592A" w:rsidP="00F004CD">
      <w:pPr>
        <w:pStyle w:val="BodyText"/>
      </w:pPr>
      <w:r>
        <w:t>To allow the user to pay with Apple Pay</w:t>
      </w:r>
      <w:r w:rsidR="00D013D4">
        <w:t>, the following</w:t>
      </w:r>
      <w:r>
        <w:t xml:space="preserve"> requirements have to be met:</w:t>
      </w:r>
    </w:p>
    <w:p w14:paraId="575B0669" w14:textId="3FFAEC38" w:rsidR="004B592A" w:rsidRDefault="004B592A" w:rsidP="004B592A">
      <w:pPr>
        <w:pStyle w:val="BodyText"/>
        <w:numPr>
          <w:ilvl w:val="0"/>
          <w:numId w:val="40"/>
        </w:numPr>
      </w:pPr>
      <w:r>
        <w:t>The device needs to provide a Secure Element that is in charge of the request encryption</w:t>
      </w:r>
    </w:p>
    <w:p w14:paraId="23599D79" w14:textId="11904B74" w:rsidR="004B592A" w:rsidRDefault="00D013D4" w:rsidP="004B592A">
      <w:pPr>
        <w:pStyle w:val="BodyText"/>
        <w:numPr>
          <w:ilvl w:val="0"/>
          <w:numId w:val="40"/>
        </w:numPr>
      </w:pPr>
      <w:r>
        <w:t xml:space="preserve">The user has </w:t>
      </w:r>
      <w:r w:rsidR="00070030">
        <w:t xml:space="preserve">to have </w:t>
      </w:r>
      <w:r>
        <w:t>registered</w:t>
      </w:r>
      <w:r w:rsidR="00070030">
        <w:t xml:space="preserve"> on the device</w:t>
      </w:r>
      <w:r>
        <w:t xml:space="preserve"> payment modes that you as a vendor support</w:t>
      </w:r>
    </w:p>
    <w:p w14:paraId="4735D293" w14:textId="77777777" w:rsidR="00D013D4" w:rsidRDefault="00D013D4" w:rsidP="00D013D4">
      <w:pPr>
        <w:pStyle w:val="BodyText"/>
      </w:pPr>
      <w:r>
        <w:t xml:space="preserve">To be able to identify these requirements, we have to use the APIs from </w:t>
      </w:r>
      <w:proofErr w:type="spellStart"/>
      <w:r>
        <w:t>PassKit</w:t>
      </w:r>
      <w:proofErr w:type="spellEnd"/>
      <w:r>
        <w:t xml:space="preserve">. The same APIs give you the ability to present the user a “Buy with Apple Pay” button. </w:t>
      </w:r>
    </w:p>
    <w:p w14:paraId="2A452306" w14:textId="356763E7" w:rsidR="00C70398" w:rsidRDefault="00D013D4" w:rsidP="00C70398">
      <w:pPr>
        <w:pStyle w:val="BodyText"/>
      </w:pPr>
      <w:r>
        <w:t xml:space="preserve">Should the device not be set up for Apple pay, you can present instead a </w:t>
      </w:r>
      <w:ins w:id="13" w:author="Jeffrey" w:date="2015-11-08T21:32:00Z">
        <w:r w:rsidR="00F02BDA">
          <w:t>"</w:t>
        </w:r>
      </w:ins>
      <w:del w:id="14" w:author="Jeffrey" w:date="2015-11-08T21:32:00Z">
        <w:r w:rsidDel="00F02BDA">
          <w:delText>”</w:delText>
        </w:r>
      </w:del>
      <w:r>
        <w:t>Set up Apple Pay” button. Finally, if there is no available payment method that would work with Apple Pay, you can decide not to show the Apple Pay button at all.</w:t>
      </w:r>
    </w:p>
    <w:p w14:paraId="6D1C187A" w14:textId="04E6A2FE" w:rsidR="00F004CD" w:rsidRDefault="00D013D4" w:rsidP="00F004CD">
      <w:pPr>
        <w:pStyle w:val="Heading4"/>
      </w:pPr>
      <w:r>
        <w:t>The</w:t>
      </w:r>
      <w:r w:rsidR="00F004CD">
        <w:t xml:space="preserve"> Payment Sheet</w:t>
      </w:r>
    </w:p>
    <w:p w14:paraId="301A07FD" w14:textId="182854CC" w:rsidR="00070030" w:rsidRDefault="00070030" w:rsidP="00F004CD">
      <w:pPr>
        <w:pStyle w:val="BodyText"/>
      </w:pPr>
      <w:r>
        <w:t xml:space="preserve">Once the user has added items to the shopping cart and selects the “Apple Pay” button, you have to create a payment request, and use the </w:t>
      </w:r>
      <w:proofErr w:type="spellStart"/>
      <w:r>
        <w:t>PassKit</w:t>
      </w:r>
      <w:proofErr w:type="spellEnd"/>
      <w:r>
        <w:t xml:space="preserve"> API to show to the user a summary of the order. </w:t>
      </w:r>
    </w:p>
    <w:p w14:paraId="5CC93BCA" w14:textId="77777777" w:rsidR="00070030" w:rsidRDefault="00070030" w:rsidP="00F004CD">
      <w:pPr>
        <w:pStyle w:val="BodyText"/>
      </w:pPr>
      <w:r>
        <w:t xml:space="preserve">Your app provides the information that will be displayed on the Payment Sheet, where the user can see the order total, and select a shipping address with a valid zip code. You can calculate the correct shipping charges based on the Zip code from the shipping address. </w:t>
      </w:r>
    </w:p>
    <w:p w14:paraId="67AB49AD" w14:textId="19C587A5" w:rsidR="00070030" w:rsidRDefault="00070030" w:rsidP="00F004CD">
      <w:pPr>
        <w:pStyle w:val="BodyText"/>
      </w:pPr>
      <w:r>
        <w:t>To minimize confusion, only ask for information strictly necessary to process the order. The user is at all time in control, and can change the billing and shipping information, so the tax and shipping charges will be recalculated as necessary.</w:t>
      </w:r>
      <w:r w:rsidR="00366393">
        <w:t xml:space="preserve"> The user can also enter on the Payment Sheet a different email address or phone number for the order confirmation.</w:t>
      </w:r>
    </w:p>
    <w:p w14:paraId="1C89FD00" w14:textId="7853CC89" w:rsidR="00070030" w:rsidRDefault="00070030" w:rsidP="00F004CD">
      <w:pPr>
        <w:pStyle w:val="BodyText"/>
      </w:pPr>
      <w:r>
        <w:t>The proper flow is to show the Payment Sheet immediately after the user selects Apple Pay as the payment method, without any popups or intermediary screens.</w:t>
      </w:r>
    </w:p>
    <w:p w14:paraId="395D602B" w14:textId="234ADD33" w:rsidR="00C70398" w:rsidRDefault="00A82F69" w:rsidP="00C70398">
      <w:pPr>
        <w:pStyle w:val="BodyText"/>
      </w:pPr>
      <w:r>
        <w:t xml:space="preserve">The </w:t>
      </w:r>
      <w:r w:rsidR="00270374">
        <w:t>data</w:t>
      </w:r>
      <w:ins w:id="15" w:author="Jeffrey" w:date="2015-11-08T21:32:00Z">
        <w:r w:rsidR="00F02BDA">
          <w:t xml:space="preserve"> </w:t>
        </w:r>
      </w:ins>
      <w:r w:rsidR="00270374">
        <w:t xml:space="preserve">(updated) on the </w:t>
      </w:r>
      <w:r>
        <w:t>payment sheet is submitted when the u</w:t>
      </w:r>
      <w:r w:rsidR="005466F6">
        <w:t>ser confirms it using Touch ID</w:t>
      </w:r>
      <w:ins w:id="16" w:author="Jeffrey" w:date="2015-11-08T21:33:00Z">
        <w:r w:rsidR="00F02BDA">
          <w:t>.</w:t>
        </w:r>
      </w:ins>
    </w:p>
    <w:p w14:paraId="03E3C002" w14:textId="77777777" w:rsidR="00F004CD" w:rsidRDefault="00F004CD" w:rsidP="005466F6">
      <w:pPr>
        <w:pStyle w:val="Heading4"/>
      </w:pPr>
      <w:r>
        <w:lastRenderedPageBreak/>
        <w:t>The Payment Token</w:t>
      </w:r>
    </w:p>
    <w:p w14:paraId="603DCD1D" w14:textId="234917AC" w:rsidR="00270374" w:rsidRDefault="00270374" w:rsidP="00F004CD">
      <w:pPr>
        <w:pStyle w:val="BodyText"/>
      </w:pPr>
      <w:r>
        <w:t xml:space="preserve">When the user authorizes the transaction with </w:t>
      </w:r>
      <w:proofErr w:type="spellStart"/>
      <w:r>
        <w:t>TouchID</w:t>
      </w:r>
      <w:proofErr w:type="spellEnd"/>
      <w:r>
        <w:t xml:space="preserve">, </w:t>
      </w:r>
      <w:proofErr w:type="spellStart"/>
      <w:r>
        <w:t>PassKit</w:t>
      </w:r>
      <w:proofErr w:type="spellEnd"/>
      <w:r>
        <w:t xml:space="preserve"> returns a payment token to your app.</w:t>
      </w:r>
    </w:p>
    <w:p w14:paraId="3DF2B651" w14:textId="2BAB130F" w:rsidR="00270374" w:rsidRDefault="00270374" w:rsidP="00F004CD">
      <w:pPr>
        <w:pStyle w:val="BodyText"/>
      </w:pPr>
      <w:r>
        <w:t>The payment token contains all the information necessary to complete a payment transaction. This includes the amount</w:t>
      </w:r>
      <w:r w:rsidR="005466F6">
        <w:t xml:space="preserve"> charged for the order</w:t>
      </w:r>
      <w:r>
        <w:t xml:space="preserve">, the account number specific to the device, and a cryptogram that can be used only once. </w:t>
      </w:r>
    </w:p>
    <w:p w14:paraId="5D06FCD7" w14:textId="4F1F5B3E" w:rsidR="005466F6" w:rsidRDefault="00270374" w:rsidP="00F004CD">
      <w:pPr>
        <w:pStyle w:val="BodyText"/>
      </w:pPr>
      <w:r>
        <w:t>This data is encrypted with the merchant’s public key, and can only be decrypted with the merchant’s private key by either the merchant or the Payment Processor, on behalf of the merchant, via the SDK.</w:t>
      </w:r>
    </w:p>
    <w:p w14:paraId="2DB9C1DC" w14:textId="29434D00" w:rsidR="007842F7" w:rsidRPr="00EB441E" w:rsidRDefault="005466F6" w:rsidP="00F004CD">
      <w:pPr>
        <w:pStyle w:val="BodyText"/>
      </w:pPr>
      <w:r>
        <w:t>Your app must make it clear when it acts as an intermediary party, in particular when the app decrypts the Payment Token and passes it to the merchant over the wire to process the payment with their specific processor.</w:t>
      </w:r>
    </w:p>
    <w:p w14:paraId="5C794630" w14:textId="28F02491" w:rsidR="00F67A94" w:rsidRDefault="00D7666A" w:rsidP="00D7666A">
      <w:pPr>
        <w:rPr>
          <w:rFonts w:ascii="Times" w:eastAsia="Times New Roman" w:hAnsi="Times" w:cs="Times New Roman"/>
          <w:sz w:val="20"/>
          <w:szCs w:val="20"/>
        </w:rPr>
      </w:pPr>
      <w:r w:rsidRPr="00D7666A">
        <w:rPr>
          <w:rFonts w:ascii="Times" w:eastAsia="Times New Roman" w:hAnsi="Times" w:cs="Times New Roman"/>
          <w:sz w:val="20"/>
          <w:szCs w:val="20"/>
        </w:rPr>
        <w:t xml:space="preserve">Figure </w:t>
      </w:r>
      <w:r>
        <w:rPr>
          <w:rFonts w:ascii="Times" w:eastAsia="Times New Roman" w:hAnsi="Times" w:cs="Times New Roman"/>
          <w:sz w:val="20"/>
          <w:szCs w:val="20"/>
        </w:rPr>
        <w:t>16-</w:t>
      </w:r>
      <w:ins w:id="17" w:author="Jeffrey" w:date="2015-11-08T21:35:00Z">
        <w:r w:rsidR="00F02BDA">
          <w:t>1</w:t>
        </w:r>
      </w:ins>
      <w:del w:id="18" w:author="Jeffrey" w:date="2015-11-08T21:35:00Z">
        <w:r w:rsidRPr="00D7666A" w:rsidDel="00F02BDA">
          <w:rPr>
            <w:rFonts w:ascii="Times" w:eastAsia="Times New Roman" w:hAnsi="Times" w:cs="Times New Roman"/>
            <w:sz w:val="20"/>
            <w:szCs w:val="20"/>
          </w:rPr>
          <w:delText xml:space="preserve">2 </w:delText>
        </w:r>
      </w:del>
      <w:commentRangeStart w:id="19"/>
      <w:commentRangeStart w:id="20"/>
      <w:r w:rsidRPr="00D7666A">
        <w:rPr>
          <w:rFonts w:ascii="Times" w:eastAsia="Times New Roman" w:hAnsi="Times" w:cs="Times New Roman"/>
          <w:sz w:val="20"/>
          <w:szCs w:val="20"/>
        </w:rPr>
        <w:t>illu</w:t>
      </w:r>
      <w:r>
        <w:rPr>
          <w:rFonts w:ascii="Times" w:eastAsia="Times New Roman" w:hAnsi="Times" w:cs="Times New Roman"/>
          <w:sz w:val="20"/>
          <w:szCs w:val="20"/>
        </w:rPr>
        <w:t>strates</w:t>
      </w:r>
      <w:commentRangeEnd w:id="19"/>
      <w:r w:rsidR="00F02BDA">
        <w:commentReference w:id="19"/>
      </w:r>
      <w:commentRangeEnd w:id="20"/>
      <w:r w:rsidR="004F5AB2">
        <w:commentReference w:id="20"/>
      </w:r>
      <w:r>
        <w:rPr>
          <w:rFonts w:ascii="Times" w:eastAsia="Times New Roman" w:hAnsi="Times" w:cs="Times New Roman"/>
          <w:sz w:val="20"/>
          <w:szCs w:val="20"/>
        </w:rPr>
        <w:t xml:space="preserve"> a typical payment flow. </w:t>
      </w:r>
      <w:r w:rsidR="00F67A94">
        <w:rPr>
          <w:rFonts w:ascii="Times" w:eastAsia="Times New Roman" w:hAnsi="Times" w:cs="Times New Roman"/>
          <w:sz w:val="20"/>
          <w:szCs w:val="20"/>
        </w:rPr>
        <w:t>Your app will first check if the device is compatible with, and set up for Apple Pay. If Apple Pay is physically supported</w:t>
      </w:r>
      <w:ins w:id="21" w:author="Jeffrey" w:date="2015-11-08T21:33:00Z">
        <w:r w:rsidR="00F02BDA">
          <w:t xml:space="preserve"> </w:t>
        </w:r>
      </w:ins>
      <w:r w:rsidR="00F67A94">
        <w:rPr>
          <w:rFonts w:ascii="Times" w:eastAsia="Times New Roman" w:hAnsi="Times" w:cs="Times New Roman"/>
          <w:sz w:val="20"/>
          <w:szCs w:val="20"/>
        </w:rPr>
        <w:t xml:space="preserve">(the device has a Secure Element), your app will show the “Set up Apple Pay” and offer the user the ability to set up a payment method that can be used with Apple </w:t>
      </w:r>
      <w:commentRangeStart w:id="22"/>
      <w:r w:rsidR="00F67A94">
        <w:rPr>
          <w:rFonts w:ascii="Times" w:eastAsia="Times New Roman" w:hAnsi="Times" w:cs="Times New Roman"/>
          <w:sz w:val="20"/>
          <w:szCs w:val="20"/>
        </w:rPr>
        <w:t>Pay</w:t>
      </w:r>
      <w:commentRangeEnd w:id="22"/>
      <w:r w:rsidR="00780CA9">
        <w:commentReference w:id="22"/>
      </w:r>
      <w:r w:rsidR="00F67A94">
        <w:rPr>
          <w:rFonts w:ascii="Times" w:eastAsia="Times New Roman" w:hAnsi="Times" w:cs="Times New Roman"/>
          <w:sz w:val="20"/>
          <w:szCs w:val="20"/>
        </w:rPr>
        <w:t>.</w:t>
      </w:r>
    </w:p>
    <w:p w14:paraId="7557FD6D" w14:textId="77777777" w:rsidR="004F5AB2" w:rsidRDefault="004F5AB2" w:rsidP="004F5AB2">
      <w:pPr>
        <w:pStyle w:val="BodyText"/>
        <w:rPr>
          <w:ins w:id="23" w:author="georg" w:date="2015-11-09T21:51:00Z"/>
        </w:rPr>
      </w:pPr>
      <w:ins w:id="24" w:author="georg" w:date="2015-11-09T21:51:00Z">
        <w:r w:rsidRPr="004F5AB2">
          <w:lastRenderedPageBreak/>
          <w:drawing>
            <wp:inline distT="0" distB="0" distL="0" distR="0" wp14:anchorId="28E30092" wp14:editId="2799ACB8">
              <wp:extent cx="5708650" cy="4432300"/>
              <wp:effectExtent l="0" t="0" r="6350" b="12700"/>
              <wp:docPr id="12" name="Picture 12" descr="Macintosh HD:Users:georg:Dropbox:Apress:ProgrammingIoT:Source Code:Ch16:screenshots:ApplePay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eorg:Dropbox:Apress:ProgrammingIoT:Source Code:Ch16:screenshots:ApplePayFlow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8650" cy="4432300"/>
                      </a:xfrm>
                      <a:prstGeom prst="rect">
                        <a:avLst/>
                      </a:prstGeom>
                      <a:noFill/>
                      <a:ln>
                        <a:noFill/>
                      </a:ln>
                    </pic:spPr>
                  </pic:pic>
                </a:graphicData>
              </a:graphic>
            </wp:inline>
          </w:drawing>
        </w:r>
      </w:ins>
    </w:p>
    <w:p w14:paraId="4BA23549" w14:textId="77777777" w:rsidR="004F5AB2" w:rsidRDefault="004F5AB2" w:rsidP="004F5AB2">
      <w:pPr>
        <w:pStyle w:val="FigureCaption"/>
        <w:rPr>
          <w:ins w:id="25" w:author="georg" w:date="2015-11-09T21:51:00Z"/>
        </w:rPr>
      </w:pPr>
      <w:ins w:id="26" w:author="georg" w:date="2015-11-09T21:51:00Z">
        <w:r>
          <w:lastRenderedPageBreak/>
          <w:t>Figure 16-1Typical Payment Workflow</w:t>
        </w:r>
      </w:ins>
    </w:p>
    <w:p w14:paraId="48E48A98" w14:textId="77777777" w:rsidR="00F67A94" w:rsidRDefault="00F67A94" w:rsidP="00D7666A">
      <w:pPr>
        <w:rPr>
          <w:rFonts w:ascii="Times" w:eastAsia="Times New Roman" w:hAnsi="Times" w:cs="Times New Roman"/>
          <w:sz w:val="20"/>
          <w:szCs w:val="20"/>
        </w:rPr>
      </w:pPr>
    </w:p>
    <w:p w14:paraId="73E34ACC" w14:textId="46B2EDC0" w:rsidR="00F67A94" w:rsidRDefault="00F67A94" w:rsidP="00D7666A">
      <w:pPr>
        <w:rPr>
          <w:rFonts w:ascii="Times" w:eastAsia="Times New Roman" w:hAnsi="Times" w:cs="Times New Roman"/>
          <w:sz w:val="20"/>
          <w:szCs w:val="20"/>
        </w:rPr>
      </w:pPr>
      <w:r>
        <w:rPr>
          <w:rFonts w:ascii="Times" w:eastAsia="Times New Roman" w:hAnsi="Times" w:cs="Times New Roman"/>
          <w:sz w:val="20"/>
          <w:szCs w:val="20"/>
        </w:rPr>
        <w:t>If all conditions are met, your app will display the “Apple Pay” button. The order is not finalized yet, as the user still should have the ability to change their billing and shipping information</w:t>
      </w:r>
      <w:r w:rsidR="00184293">
        <w:rPr>
          <w:rFonts w:ascii="Times" w:eastAsia="Times New Roman" w:hAnsi="Times" w:cs="Times New Roman"/>
          <w:sz w:val="20"/>
          <w:szCs w:val="20"/>
        </w:rPr>
        <w:t>. This happens in the next step, after the user taps the “Apple Pay”, and the Payment Sheet is displayed.</w:t>
      </w:r>
    </w:p>
    <w:p w14:paraId="71B978A8" w14:textId="77777777" w:rsidR="00F67A94" w:rsidRDefault="00F67A94" w:rsidP="00D7666A">
      <w:pPr>
        <w:rPr>
          <w:rFonts w:ascii="Times" w:eastAsia="Times New Roman" w:hAnsi="Times" w:cs="Times New Roman"/>
          <w:sz w:val="20"/>
          <w:szCs w:val="20"/>
        </w:rPr>
      </w:pPr>
    </w:p>
    <w:p w14:paraId="3BB83138" w14:textId="07B0FCEA" w:rsidR="00184293" w:rsidRDefault="00184293" w:rsidP="00D7666A">
      <w:pPr>
        <w:rPr>
          <w:rFonts w:ascii="Times" w:eastAsia="Times New Roman" w:hAnsi="Times" w:cs="Times New Roman"/>
          <w:sz w:val="20"/>
          <w:szCs w:val="20"/>
        </w:rPr>
      </w:pPr>
      <w:r>
        <w:rPr>
          <w:rFonts w:ascii="Times" w:eastAsia="Times New Roman" w:hAnsi="Times" w:cs="Times New Roman"/>
          <w:sz w:val="20"/>
          <w:szCs w:val="20"/>
        </w:rPr>
        <w:t xml:space="preserve">Once the user finalizes the order information, they can use </w:t>
      </w:r>
      <w:proofErr w:type="spellStart"/>
      <w:r>
        <w:rPr>
          <w:rFonts w:ascii="Times" w:eastAsia="Times New Roman" w:hAnsi="Times" w:cs="Times New Roman"/>
          <w:sz w:val="20"/>
          <w:szCs w:val="20"/>
        </w:rPr>
        <w:t>TouchID</w:t>
      </w:r>
      <w:proofErr w:type="spellEnd"/>
      <w:r>
        <w:rPr>
          <w:rFonts w:ascii="Times" w:eastAsia="Times New Roman" w:hAnsi="Times" w:cs="Times New Roman"/>
          <w:sz w:val="20"/>
          <w:szCs w:val="20"/>
        </w:rPr>
        <w:t xml:space="preserve"> to submit the order. For the payment to be authorized, the order information relevant to finalizing the financial transaction has to be packaged and sent to the payment processor. For that, the app uses the </w:t>
      </w:r>
      <w:proofErr w:type="spellStart"/>
      <w:r>
        <w:rPr>
          <w:rFonts w:ascii="Times" w:eastAsia="Times New Roman" w:hAnsi="Times" w:cs="Times New Roman"/>
          <w:sz w:val="20"/>
          <w:szCs w:val="20"/>
        </w:rPr>
        <w:t>PassKit</w:t>
      </w:r>
      <w:proofErr w:type="spellEnd"/>
      <w:r>
        <w:rPr>
          <w:rFonts w:ascii="Times" w:eastAsia="Times New Roman" w:hAnsi="Times" w:cs="Times New Roman"/>
          <w:sz w:val="20"/>
          <w:szCs w:val="20"/>
        </w:rPr>
        <w:t xml:space="preserve"> API to get a Payment Token from the Secure Element.</w:t>
      </w:r>
    </w:p>
    <w:p w14:paraId="2BE34EC3" w14:textId="77777777" w:rsidR="00184293" w:rsidRDefault="00184293" w:rsidP="00D7666A">
      <w:pPr>
        <w:rPr>
          <w:rFonts w:ascii="Times" w:eastAsia="Times New Roman" w:hAnsi="Times" w:cs="Times New Roman"/>
          <w:sz w:val="20"/>
          <w:szCs w:val="20"/>
        </w:rPr>
      </w:pPr>
    </w:p>
    <w:p w14:paraId="54806CBE" w14:textId="3FD6E394" w:rsidR="003C7972" w:rsidRDefault="00184293" w:rsidP="00D7666A">
      <w:pPr>
        <w:rPr>
          <w:rFonts w:ascii="Times" w:eastAsia="Times New Roman" w:hAnsi="Times" w:cs="Times New Roman"/>
          <w:sz w:val="20"/>
          <w:szCs w:val="20"/>
        </w:rPr>
      </w:pPr>
      <w:r>
        <w:rPr>
          <w:rFonts w:ascii="Times" w:eastAsia="Times New Roman" w:hAnsi="Times" w:cs="Times New Roman"/>
          <w:sz w:val="20"/>
          <w:szCs w:val="20"/>
        </w:rPr>
        <w:t xml:space="preserve">With all this gathered information, your app calls the appropriate APIs in the Payment Processor SDK, and attempts to finalize the payment. Of course, that means there are still chances things are not going as planned, and the payment is rejected by the </w:t>
      </w:r>
      <w:r w:rsidR="003C7972">
        <w:rPr>
          <w:rFonts w:ascii="Times" w:eastAsia="Times New Roman" w:hAnsi="Times" w:cs="Times New Roman"/>
          <w:sz w:val="20"/>
          <w:szCs w:val="20"/>
        </w:rPr>
        <w:t>Payment Processor</w:t>
      </w:r>
      <w:r w:rsidR="00EC2B35">
        <w:rPr>
          <w:rFonts w:ascii="Times" w:eastAsia="Times New Roman" w:hAnsi="Times" w:cs="Times New Roman"/>
          <w:sz w:val="20"/>
          <w:szCs w:val="20"/>
        </w:rPr>
        <w:t xml:space="preserve"> </w:t>
      </w:r>
      <w:r>
        <w:rPr>
          <w:rFonts w:ascii="Times" w:eastAsia="Times New Roman" w:hAnsi="Times" w:cs="Times New Roman"/>
          <w:sz w:val="20"/>
          <w:szCs w:val="20"/>
        </w:rPr>
        <w:t xml:space="preserve">(card invalid, expired, fraud attempt, etc...). </w:t>
      </w:r>
      <w:r w:rsidR="003C7972">
        <w:rPr>
          <w:rFonts w:ascii="Times" w:eastAsia="Times New Roman" w:hAnsi="Times" w:cs="Times New Roman"/>
          <w:sz w:val="20"/>
          <w:szCs w:val="20"/>
        </w:rPr>
        <w:t xml:space="preserve"> </w:t>
      </w:r>
    </w:p>
    <w:p w14:paraId="5929B7BB" w14:textId="77777777" w:rsidR="003C7972" w:rsidRDefault="003C7972" w:rsidP="00D7666A">
      <w:pPr>
        <w:rPr>
          <w:rFonts w:ascii="Times" w:eastAsia="Times New Roman" w:hAnsi="Times" w:cs="Times New Roman"/>
          <w:sz w:val="20"/>
          <w:szCs w:val="20"/>
        </w:rPr>
      </w:pPr>
    </w:p>
    <w:p w14:paraId="4BDF5338" w14:textId="5DD8971A" w:rsidR="00184293" w:rsidRDefault="00184293" w:rsidP="00D7666A">
      <w:pPr>
        <w:rPr>
          <w:rFonts w:ascii="Times" w:eastAsia="Times New Roman" w:hAnsi="Times" w:cs="Times New Roman"/>
          <w:sz w:val="20"/>
          <w:szCs w:val="20"/>
        </w:rPr>
      </w:pPr>
      <w:r>
        <w:rPr>
          <w:rFonts w:ascii="Times" w:eastAsia="Times New Roman" w:hAnsi="Times" w:cs="Times New Roman"/>
          <w:sz w:val="20"/>
          <w:szCs w:val="20"/>
        </w:rPr>
        <w:t xml:space="preserve">If the transaction was successful, your app can then display the order confirmation and set in motion the process of </w:t>
      </w:r>
      <w:r w:rsidR="00BC7528">
        <w:rPr>
          <w:rFonts w:ascii="Times" w:eastAsia="Times New Roman" w:hAnsi="Times" w:cs="Times New Roman"/>
          <w:sz w:val="20"/>
          <w:szCs w:val="20"/>
        </w:rPr>
        <w:t>delivery of the</w:t>
      </w:r>
      <w:r>
        <w:rPr>
          <w:rFonts w:ascii="Times" w:eastAsia="Times New Roman" w:hAnsi="Times" w:cs="Times New Roman"/>
          <w:sz w:val="20"/>
          <w:szCs w:val="20"/>
        </w:rPr>
        <w:t xml:space="preserve"> order payload, which can be shipping, e-delivery, plugin installation, feature activation – whatever is the nature of the product </w:t>
      </w:r>
      <w:proofErr w:type="gramStart"/>
      <w:r>
        <w:rPr>
          <w:rFonts w:ascii="Times" w:eastAsia="Times New Roman" w:hAnsi="Times" w:cs="Times New Roman"/>
          <w:sz w:val="20"/>
          <w:szCs w:val="20"/>
        </w:rPr>
        <w:t>purchased.</w:t>
      </w:r>
      <w:proofErr w:type="gramEnd"/>
    </w:p>
    <w:p w14:paraId="79504CE8" w14:textId="77192848" w:rsidR="00D7666A" w:rsidRPr="00D7666A" w:rsidRDefault="00D7666A" w:rsidP="00D7666A">
      <w:pPr>
        <w:rPr>
          <w:rFonts w:ascii="Times" w:eastAsia="Times New Roman" w:hAnsi="Times" w:cs="Times New Roman"/>
          <w:sz w:val="20"/>
          <w:szCs w:val="20"/>
        </w:rPr>
      </w:pPr>
    </w:p>
    <w:p w14:paraId="180DF550" w14:textId="4B20CA47" w:rsidR="00D7743C" w:rsidDel="004F5AB2" w:rsidRDefault="00F67A94" w:rsidP="00D7743C">
      <w:pPr>
        <w:pStyle w:val="BodyText"/>
        <w:rPr>
          <w:del w:id="27" w:author="georg" w:date="2015-11-09T21:51:00Z"/>
        </w:rPr>
      </w:pPr>
      <w:del w:id="28" w:author="georg" w:date="2015-11-09T21:51:00Z">
        <w:r w:rsidDel="004F5AB2">
          <w:rPr>
            <w:noProof/>
          </w:rPr>
          <w:lastRenderedPageBreak/>
          <w:drawing>
            <wp:inline distT="0" distB="0" distL="0" distR="0" wp14:anchorId="3D58089C" wp14:editId="08EE96CF">
              <wp:extent cx="5708650" cy="4432300"/>
              <wp:effectExtent l="0" t="0" r="6350" b="12700"/>
              <wp:docPr id="4" name="Picture 4" descr="Macintosh HD:Users:georg:Dropbox:Apress:ProgrammingIoT:Source Code:Ch16:screenshots:ApplePay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eorg:Dropbox:Apress:ProgrammingIoT:Source Code:Ch16:screenshots:ApplePayFlow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8650" cy="4432300"/>
                      </a:xfrm>
                      <a:prstGeom prst="rect">
                        <a:avLst/>
                      </a:prstGeom>
                      <a:noFill/>
                      <a:ln>
                        <a:noFill/>
                      </a:ln>
                    </pic:spPr>
                  </pic:pic>
                </a:graphicData>
              </a:graphic>
            </wp:inline>
          </w:drawing>
        </w:r>
      </w:del>
    </w:p>
    <w:p w14:paraId="65DFD0C3" w14:textId="0B6679B6" w:rsidR="00D7743C" w:rsidDel="004F5AB2" w:rsidRDefault="00D7743C" w:rsidP="00EB441E">
      <w:pPr>
        <w:pStyle w:val="FigureCaption"/>
        <w:rPr>
          <w:del w:id="29" w:author="georg" w:date="2015-11-09T21:51:00Z"/>
        </w:rPr>
      </w:pPr>
      <w:del w:id="30" w:author="georg" w:date="2015-11-09T21:51:00Z">
        <w:r w:rsidDel="004F5AB2">
          <w:lastRenderedPageBreak/>
          <w:delText>Fig</w:delText>
        </w:r>
        <w:r w:rsidR="00821106" w:rsidDel="004F5AB2">
          <w:delText>ure 16-</w:delText>
        </w:r>
      </w:del>
      <w:ins w:id="31" w:author="Jeffrey" w:date="2015-11-08T21:34:00Z">
        <w:del w:id="32" w:author="georg" w:date="2015-11-09T21:51:00Z">
          <w:r w:rsidR="00F02BDA" w:rsidDel="004F5AB2">
            <w:delText>1</w:delText>
          </w:r>
        </w:del>
      </w:ins>
      <w:commentRangeStart w:id="33"/>
      <w:del w:id="34" w:author="georg" w:date="2015-11-09T21:51:00Z">
        <w:r w:rsidR="00821106" w:rsidDel="004F5AB2">
          <w:delText>2</w:delText>
        </w:r>
        <w:commentRangeEnd w:id="33"/>
        <w:r w:rsidR="00780CA9" w:rsidDel="004F5AB2">
          <w:rPr>
            <w:rFonts w:asciiTheme="minorHAnsi" w:hAnsiTheme="minorHAnsi"/>
            <w:i w:val="0"/>
            <w:sz w:val="22"/>
          </w:rPr>
          <w:commentReference w:id="33"/>
        </w:r>
        <w:r w:rsidR="00EB441E" w:rsidDel="004F5AB2">
          <w:delText>. A Typical Payment Workflow</w:delText>
        </w:r>
      </w:del>
    </w:p>
    <w:p w14:paraId="52F164A5" w14:textId="6FA89C23" w:rsidR="001A0A7E" w:rsidRDefault="00F50A97" w:rsidP="00F50A97">
      <w:pPr>
        <w:pStyle w:val="BodyText"/>
      </w:pPr>
      <w:r>
        <w:t>Taking a closer look at the final part of the transaction, before the payment request is sent to the Merchant System, we can see the role of the Payment authorization view controller in this process</w:t>
      </w:r>
      <w:r w:rsidR="001A0A7E">
        <w:t>. We are at the point where the order amount is known, and that includes all taxes and shipping costs.</w:t>
      </w:r>
      <w:r w:rsidR="0033104A">
        <w:t xml:space="preserve"> The user has used </w:t>
      </w:r>
      <w:proofErr w:type="spellStart"/>
      <w:r w:rsidR="0033104A">
        <w:t>TouchID</w:t>
      </w:r>
      <w:proofErr w:type="spellEnd"/>
      <w:r w:rsidR="0033104A">
        <w:t xml:space="preserve"> to authorize the payment.</w:t>
      </w:r>
    </w:p>
    <w:p w14:paraId="2F351BF7" w14:textId="5EA31615" w:rsidR="001620EA" w:rsidRDefault="001A0A7E" w:rsidP="00F50A97">
      <w:pPr>
        <w:pStyle w:val="BodyText"/>
      </w:pPr>
      <w:r>
        <w:t xml:space="preserve">Apple Pay sends the payment request to the Secure Element, a specialized chip on your device. The Secure Element </w:t>
      </w:r>
      <w:r w:rsidR="00A465F0">
        <w:t>adds</w:t>
      </w:r>
      <w:r>
        <w:t xml:space="preserve"> the payment data </w:t>
      </w:r>
      <w:r w:rsidR="00A465F0">
        <w:t>to</w:t>
      </w:r>
      <w:r>
        <w:t xml:space="preserve"> the customer information and encrypts it in form of a payment token. </w:t>
      </w:r>
    </w:p>
    <w:p w14:paraId="3647F927" w14:textId="4DC31B1B" w:rsidR="001620EA" w:rsidRDefault="001A0A7E" w:rsidP="001620EA">
      <w:pPr>
        <w:pStyle w:val="BodyText"/>
      </w:pPr>
      <w:r>
        <w:t xml:space="preserve">The Secure Element sends </w:t>
      </w:r>
      <w:r w:rsidR="001620EA">
        <w:t>the prepared payment token</w:t>
      </w:r>
      <w:r>
        <w:t xml:space="preserve"> to the Apple’s payment servers, where the token is encrypted yet again, this time with your </w:t>
      </w:r>
      <w:r w:rsidR="001620EA">
        <w:t>Merchant Identifier certificate.</w:t>
      </w:r>
      <w:r w:rsidR="005C41A6">
        <w:t xml:space="preserve"> Other than encrypting the content, the Apple servers do not store or alter the payment information in any way.</w:t>
      </w:r>
    </w:p>
    <w:p w14:paraId="2492427F" w14:textId="1DB7F1AC" w:rsidR="001A0A7E" w:rsidRDefault="001620EA" w:rsidP="001620EA">
      <w:pPr>
        <w:pStyle w:val="BodyText"/>
      </w:pPr>
      <w:r>
        <w:t>The re-encrypted token is returned</w:t>
      </w:r>
      <w:r w:rsidR="001A0A7E">
        <w:t xml:space="preserve"> back to your app for pr</w:t>
      </w:r>
      <w:r>
        <w:t>ocessing. This is convenient in so far that you never need to package the Merchant Identifier in your app, so nobody can snoop your memory and extract that information from your app.</w:t>
      </w:r>
      <w:r w:rsidR="001A0A7E">
        <w:t xml:space="preserve"> </w:t>
      </w:r>
    </w:p>
    <w:p w14:paraId="17AEA4C1" w14:textId="0A7C349E" w:rsidR="00B4163A" w:rsidRDefault="00B4163A" w:rsidP="001620EA">
      <w:pPr>
        <w:pStyle w:val="BodyText"/>
      </w:pPr>
      <w:r>
        <w:t xml:space="preserve">To accept payments, Apple provides the </w:t>
      </w:r>
      <w:proofErr w:type="spellStart"/>
      <w:r w:rsidRPr="007774AB">
        <w:rPr>
          <w:rStyle w:val="CodeInline"/>
        </w:rPr>
        <w:t>PKPaymentAuthorizationViewController</w:t>
      </w:r>
      <w:proofErr w:type="spellEnd"/>
      <w:r>
        <w:t xml:space="preserve"> class. This class allows us to create a prompt for the user to authorize a payment request. After the user authorizes the payment request for the transaction, the delegate is called with a payment token used to authorize payment for the transaction.</w:t>
      </w:r>
    </w:p>
    <w:p w14:paraId="7D85FAC2" w14:textId="40F57281" w:rsidR="001A0A7E" w:rsidRDefault="001A0A7E" w:rsidP="00F50A97">
      <w:pPr>
        <w:pStyle w:val="BodyText"/>
      </w:pPr>
      <w:r>
        <w:t>This</w:t>
      </w:r>
      <w:r w:rsidR="002F19B6">
        <w:t xml:space="preserve"> interaction</w:t>
      </w:r>
      <w:r>
        <w:t xml:space="preserve"> is shown in Figure 16-</w:t>
      </w:r>
      <w:commentRangeStart w:id="35"/>
      <w:del w:id="36" w:author="georg" w:date="2015-11-09T21:53:00Z">
        <w:r w:rsidDel="004F5AB2">
          <w:delText>3</w:delText>
        </w:r>
      </w:del>
      <w:commentRangeEnd w:id="35"/>
      <w:ins w:id="37" w:author="georg" w:date="2015-11-09T21:53:00Z">
        <w:r w:rsidR="004F5AB2">
          <w:t>2</w:t>
        </w:r>
      </w:ins>
      <w:r w:rsidR="00621B10">
        <w:rPr>
          <w:rFonts w:asciiTheme="minorHAnsi" w:hAnsiTheme="minorHAnsi"/>
          <w:sz w:val="22"/>
        </w:rPr>
        <w:commentReference w:id="35"/>
      </w:r>
      <w:r>
        <w:t>:</w:t>
      </w:r>
    </w:p>
    <w:p w14:paraId="4650C67C" w14:textId="013FE08E" w:rsidR="00F50A97" w:rsidRDefault="0072054E" w:rsidP="00F50A97">
      <w:pPr>
        <w:pStyle w:val="BodyText"/>
      </w:pPr>
      <w:r>
        <w:rPr>
          <w:noProof/>
        </w:rPr>
        <w:drawing>
          <wp:inline distT="0" distB="0" distL="0" distR="0" wp14:anchorId="7F9EE62C" wp14:editId="020CB4E0">
            <wp:extent cx="4076083" cy="2425700"/>
            <wp:effectExtent l="0" t="0" r="0" b="0"/>
            <wp:docPr id="5" name="Picture 5" descr="Macintosh HD:Users:georg:Dropbox:Apress:ProgrammingIoT:Source Code:Ch16:screenshots:ApplePay 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eorg:Dropbox:Apress:ProgrammingIoT:Source Code:Ch16:screenshots:ApplePay Toke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6083" cy="2425700"/>
                    </a:xfrm>
                    <a:prstGeom prst="rect">
                      <a:avLst/>
                    </a:prstGeom>
                    <a:noFill/>
                    <a:ln>
                      <a:noFill/>
                    </a:ln>
                  </pic:spPr>
                </pic:pic>
              </a:graphicData>
            </a:graphic>
          </wp:inline>
        </w:drawing>
      </w:r>
    </w:p>
    <w:p w14:paraId="23DB6DD2" w14:textId="7E3413EA" w:rsidR="00F50A97" w:rsidRDefault="00F50A97" w:rsidP="00F50A97">
      <w:pPr>
        <w:pStyle w:val="FigureCaption"/>
      </w:pPr>
      <w:r>
        <w:t>Figure 16-</w:t>
      </w:r>
      <w:commentRangeStart w:id="38"/>
      <w:del w:id="39" w:author="georg" w:date="2015-11-09T21:53:00Z">
        <w:r w:rsidDel="004F5AB2">
          <w:delText>3</w:delText>
        </w:r>
      </w:del>
      <w:commentRangeEnd w:id="38"/>
      <w:ins w:id="40" w:author="georg" w:date="2015-11-09T21:53:00Z">
        <w:r w:rsidR="004F5AB2">
          <w:t>2</w:t>
        </w:r>
      </w:ins>
      <w:r w:rsidR="00621B10">
        <w:rPr>
          <w:rFonts w:asciiTheme="minorHAnsi" w:hAnsiTheme="minorHAnsi"/>
          <w:i w:val="0"/>
          <w:sz w:val="22"/>
        </w:rPr>
        <w:commentReference w:id="38"/>
      </w:r>
      <w:r>
        <w:t>. The Payment authorization view controller</w:t>
      </w:r>
    </w:p>
    <w:p w14:paraId="28E9FA03" w14:textId="20B2708F" w:rsidR="00C70398" w:rsidRDefault="006D7C9D" w:rsidP="00C70398">
      <w:pPr>
        <w:pStyle w:val="BodyText"/>
      </w:pPr>
      <w:r>
        <w:lastRenderedPageBreak/>
        <w:t>Your app can now use the SDK offered by the Merchant System to wrap up the last leg of the process. If you have an existing payment infrastructure, you can send the encrypted payment token to your servers, where it can be decrypted and the payment can be processed.</w:t>
      </w:r>
    </w:p>
    <w:p w14:paraId="35317E0D" w14:textId="77777777" w:rsidR="003B0B3F" w:rsidRDefault="003B0B3F" w:rsidP="003B0B3F">
      <w:pPr>
        <w:pStyle w:val="Heading4"/>
      </w:pPr>
      <w:r>
        <w:t>Transaction types supported by the Payment Processor</w:t>
      </w:r>
    </w:p>
    <w:p w14:paraId="46BD96C2" w14:textId="77777777" w:rsidR="003B0B3F" w:rsidRDefault="003B0B3F" w:rsidP="003B0B3F">
      <w:pPr>
        <w:pStyle w:val="BodyText"/>
      </w:pPr>
      <w:r>
        <w:t xml:space="preserve">For a Payment Processor SDK to be able to support Apple Pay, they have to be able to handle a specific set of </w:t>
      </w:r>
      <w:proofErr w:type="spellStart"/>
      <w:r>
        <w:t>eCommerce</w:t>
      </w:r>
      <w:proofErr w:type="spellEnd"/>
      <w:r>
        <w:t xml:space="preserve"> transactions that give an app the ability to cover all scenarios of a transaction:</w:t>
      </w:r>
    </w:p>
    <w:p w14:paraId="724D68BD" w14:textId="77777777" w:rsidR="003B0B3F" w:rsidRPr="008253B1" w:rsidRDefault="003B0B3F" w:rsidP="003B0B3F">
      <w:pPr>
        <w:pStyle w:val="BodyText"/>
        <w:numPr>
          <w:ilvl w:val="0"/>
          <w:numId w:val="40"/>
        </w:numPr>
      </w:pPr>
      <w:r w:rsidRPr="008253B1">
        <w:t>Authorization</w:t>
      </w:r>
    </w:p>
    <w:p w14:paraId="1EB819D1" w14:textId="77777777" w:rsidR="003B0B3F" w:rsidRDefault="003B0B3F" w:rsidP="003B0B3F">
      <w:pPr>
        <w:pStyle w:val="BodyText"/>
        <w:numPr>
          <w:ilvl w:val="0"/>
          <w:numId w:val="40"/>
        </w:numPr>
      </w:pPr>
      <w:r>
        <w:t>Capture</w:t>
      </w:r>
    </w:p>
    <w:p w14:paraId="17C323D8" w14:textId="77777777" w:rsidR="003B0B3F" w:rsidRDefault="003B0B3F" w:rsidP="003B0B3F">
      <w:pPr>
        <w:pStyle w:val="BodyText"/>
        <w:numPr>
          <w:ilvl w:val="0"/>
          <w:numId w:val="40"/>
        </w:numPr>
      </w:pPr>
      <w:r>
        <w:t>Partial shipment</w:t>
      </w:r>
    </w:p>
    <w:p w14:paraId="3442E2CC" w14:textId="77777777" w:rsidR="003B0B3F" w:rsidRDefault="003B0B3F" w:rsidP="003B0B3F">
      <w:pPr>
        <w:pStyle w:val="BodyText"/>
        <w:numPr>
          <w:ilvl w:val="0"/>
          <w:numId w:val="40"/>
        </w:numPr>
      </w:pPr>
      <w:r>
        <w:t>Recurring billing</w:t>
      </w:r>
    </w:p>
    <w:p w14:paraId="050370F9" w14:textId="77777777" w:rsidR="003B0B3F" w:rsidRDefault="003B0B3F" w:rsidP="003B0B3F">
      <w:pPr>
        <w:pStyle w:val="BodyText"/>
        <w:numPr>
          <w:ilvl w:val="0"/>
          <w:numId w:val="40"/>
        </w:numPr>
      </w:pPr>
      <w:r>
        <w:t>Order Refund</w:t>
      </w:r>
    </w:p>
    <w:p w14:paraId="7011B128" w14:textId="77777777" w:rsidR="003B0B3F" w:rsidRDefault="003B0B3F" w:rsidP="003B0B3F">
      <w:pPr>
        <w:pStyle w:val="BodyText"/>
        <w:numPr>
          <w:ilvl w:val="0"/>
          <w:numId w:val="40"/>
        </w:numPr>
      </w:pPr>
      <w:r>
        <w:t>Transaction Chargeback</w:t>
      </w:r>
    </w:p>
    <w:p w14:paraId="71C64E47" w14:textId="77777777" w:rsidR="003B0B3F" w:rsidRDefault="003B0B3F" w:rsidP="003B0B3F">
      <w:pPr>
        <w:pStyle w:val="BodyText"/>
      </w:pPr>
      <w:r w:rsidRPr="00B264DC">
        <w:rPr>
          <w:b/>
        </w:rPr>
        <w:t>Authorization</w:t>
      </w:r>
      <w:r>
        <w:t xml:space="preserve">: This scenario allows the app to put a hold on a specific amount on the customer’s account and reserve the funds needed to cover the order total amount. This is usually done when the processing of the order is greatly simplified if the processor can work with the confidence that the funds could be retrieved when the order is finalized. </w:t>
      </w:r>
    </w:p>
    <w:p w14:paraId="5FB5F8A5" w14:textId="77777777" w:rsidR="003B0B3F" w:rsidRDefault="003B0B3F" w:rsidP="003B0B3F">
      <w:pPr>
        <w:pStyle w:val="BodyText"/>
      </w:pPr>
      <w:r>
        <w:t>Take for example the case of e-delivery of content that needs to be processed before delivery, like watermarking a PDF or preparing personalized content.  If the app can verify that the payment method chosen is valid and the account has the funds needed to cover the order amount, it can trigger the content processing, while the user is waiting. Some of this processing could fail for a variety of reasons, and thus the order could not be completed. In this case no funds have changed hands, and the authorization can be released, along with showing the proper error message to the user.</w:t>
      </w:r>
    </w:p>
    <w:p w14:paraId="6310BFB6" w14:textId="77777777" w:rsidR="003B0B3F" w:rsidRDefault="003B0B3F" w:rsidP="003B0B3F">
      <w:pPr>
        <w:pStyle w:val="BodyText"/>
      </w:pPr>
      <w:r w:rsidRPr="009B73CB">
        <w:rPr>
          <w:b/>
        </w:rPr>
        <w:t>Capture</w:t>
      </w:r>
      <w:r>
        <w:t xml:space="preserve">: After a successful Authorization, or when no Authorization of funds is needed, Capture is actually triggering the funds transfer right away. </w:t>
      </w:r>
    </w:p>
    <w:p w14:paraId="149786EE" w14:textId="77777777" w:rsidR="003B0B3F" w:rsidRDefault="003B0B3F" w:rsidP="003B0B3F">
      <w:pPr>
        <w:pStyle w:val="BodyText"/>
      </w:pPr>
      <w:r>
        <w:t xml:space="preserve">Capture can fail in one of many ways: the payment can be invalid, expired, lacking funds, the card is flagged as stolen, the location of the transaction triggers a stolen card alert, </w:t>
      </w:r>
      <w:proofErr w:type="spellStart"/>
      <w:r>
        <w:t>etc</w:t>
      </w:r>
      <w:proofErr w:type="spellEnd"/>
      <w:r>
        <w:t>… These checks are made by the Merchant System, or by the entities used by the Merchant System to validate the payment method, the signed name on the card, or the billing or shipping address.</w:t>
      </w:r>
    </w:p>
    <w:p w14:paraId="14201BD3" w14:textId="77777777" w:rsidR="003B0B3F" w:rsidRDefault="003B0B3F" w:rsidP="003B0B3F">
      <w:pPr>
        <w:pStyle w:val="BodyText"/>
      </w:pPr>
      <w:r w:rsidRPr="00B264DC">
        <w:rPr>
          <w:b/>
        </w:rPr>
        <w:t>Recurring</w:t>
      </w:r>
      <w:r>
        <w:t>: This scenario allows the app to handle repeating payments for services, by setting up a recurring payment plan.</w:t>
      </w:r>
    </w:p>
    <w:p w14:paraId="2ED82C72" w14:textId="77777777" w:rsidR="003B0B3F" w:rsidRDefault="003B0B3F" w:rsidP="003B0B3F">
      <w:pPr>
        <w:pStyle w:val="BodyText"/>
      </w:pPr>
      <w:r w:rsidRPr="00B264DC">
        <w:rPr>
          <w:b/>
        </w:rPr>
        <w:lastRenderedPageBreak/>
        <w:t>Refund</w:t>
      </w:r>
      <w:r>
        <w:t>: If an order is returned or a service is disputed, this allows the app to return the money to the customer’s account.</w:t>
      </w:r>
    </w:p>
    <w:p w14:paraId="33291CAF" w14:textId="7894DA6A" w:rsidR="00C70398" w:rsidRDefault="003B0B3F" w:rsidP="00C70398">
      <w:pPr>
        <w:pStyle w:val="BodyText"/>
      </w:pPr>
      <w:r w:rsidRPr="00B264DC">
        <w:rPr>
          <w:b/>
        </w:rPr>
        <w:t>Chargeback</w:t>
      </w:r>
      <w:r>
        <w:t>: This is provided to give the app the ability to handle fraudulent or disputed transactions.</w:t>
      </w:r>
    </w:p>
    <w:p w14:paraId="04A7DEFF" w14:textId="77777777" w:rsidR="00AE4937" w:rsidRDefault="00AE4937" w:rsidP="003B0B3F">
      <w:pPr>
        <w:pStyle w:val="Heading4"/>
      </w:pPr>
    </w:p>
    <w:p w14:paraId="235F3398" w14:textId="77777777" w:rsidR="00A22F95" w:rsidRDefault="00A22F95" w:rsidP="003B0B3F">
      <w:pPr>
        <w:pStyle w:val="Heading4"/>
      </w:pPr>
    </w:p>
    <w:p w14:paraId="099AAA5C" w14:textId="58806275" w:rsidR="003B0B3F" w:rsidRDefault="00AE4937" w:rsidP="003B0B3F">
      <w:pPr>
        <w:pStyle w:val="Heading4"/>
      </w:pPr>
      <w:r>
        <w:t>Example: u</w:t>
      </w:r>
      <w:r w:rsidR="00021BDF">
        <w:t xml:space="preserve">sing </w:t>
      </w:r>
      <w:proofErr w:type="spellStart"/>
      <w:r w:rsidR="003B0B3F">
        <w:t>Authorizenet</w:t>
      </w:r>
      <w:proofErr w:type="spellEnd"/>
      <w:r w:rsidR="00021BDF">
        <w:t xml:space="preserve"> as the payment processor</w:t>
      </w:r>
    </w:p>
    <w:p w14:paraId="013C3141" w14:textId="26259573" w:rsidR="003A3DAA" w:rsidRDefault="003B0B3F" w:rsidP="009A2E67">
      <w:pPr>
        <w:pStyle w:val="BodyText"/>
      </w:pPr>
      <w:r>
        <w:t xml:space="preserve">When using </w:t>
      </w:r>
      <w:proofErr w:type="spellStart"/>
      <w:r>
        <w:t>Authorizenet</w:t>
      </w:r>
      <w:proofErr w:type="spellEnd"/>
      <w:r>
        <w:t xml:space="preserve"> as your payment processor, t</w:t>
      </w:r>
      <w:r w:rsidR="003A3DAA">
        <w:t>here are two ways to process an Apple Pay transaction:</w:t>
      </w:r>
    </w:p>
    <w:p w14:paraId="53A229DA" w14:textId="09827BEA" w:rsidR="003A3DAA" w:rsidRPr="0035182C" w:rsidRDefault="0048066D" w:rsidP="009C3BEA">
      <w:pPr>
        <w:pStyle w:val="BodyText"/>
      </w:pPr>
      <w:r w:rsidRPr="0048066D">
        <w:rPr>
          <w:b/>
        </w:rPr>
        <w:t>The API method</w:t>
      </w:r>
      <w:r>
        <w:t xml:space="preserve">: </w:t>
      </w:r>
      <w:r w:rsidR="003A3DAA">
        <w:t xml:space="preserve">The Merchant Server receives the order request from the app and passes it along to </w:t>
      </w:r>
      <w:proofErr w:type="spellStart"/>
      <w:r w:rsidR="003A3DAA">
        <w:t>Authorizenet</w:t>
      </w:r>
      <w:proofErr w:type="spellEnd"/>
      <w:r w:rsidR="009C3BEA">
        <w:t xml:space="preserve">. You would use the API method when you need to extract </w:t>
      </w:r>
      <w:r w:rsidR="0035182C">
        <w:t xml:space="preserve">and centralize </w:t>
      </w:r>
      <w:r w:rsidR="009C3BEA">
        <w:t xml:space="preserve">the payment data on your server before sending the request to </w:t>
      </w:r>
      <w:proofErr w:type="spellStart"/>
      <w:r w:rsidR="009C3BEA">
        <w:t>Authorizenet</w:t>
      </w:r>
      <w:proofErr w:type="spellEnd"/>
      <w:r w:rsidR="009C3BEA">
        <w:t xml:space="preserve">. Your server will then format the transaction as an XML or NVP request to the AIM API. The encrypted transaction data is base64 encoded and contains a format descriptor. </w:t>
      </w:r>
      <w:proofErr w:type="spellStart"/>
      <w:r w:rsidR="009C3BEA">
        <w:t>Authorizenet</w:t>
      </w:r>
      <w:proofErr w:type="spellEnd"/>
      <w:r w:rsidR="009C3BEA">
        <w:t xml:space="preserve"> processes the request and sends the response back to your server. Your server then replies to your app with the order confirmation data or with the error</w:t>
      </w:r>
      <w:r w:rsidR="00614C7E">
        <w:t xml:space="preserve"> it received from </w:t>
      </w:r>
      <w:proofErr w:type="spellStart"/>
      <w:r w:rsidR="00614C7E">
        <w:t>Authorizenet</w:t>
      </w:r>
      <w:proofErr w:type="spellEnd"/>
      <w:r w:rsidR="00614C7E">
        <w:t>.</w:t>
      </w:r>
    </w:p>
    <w:p w14:paraId="7FAEB290" w14:textId="467520CE" w:rsidR="003A3DAA" w:rsidRDefault="0048066D" w:rsidP="009C3BEA">
      <w:pPr>
        <w:pStyle w:val="BodyText"/>
      </w:pPr>
      <w:r w:rsidRPr="0048066D">
        <w:rPr>
          <w:b/>
        </w:rPr>
        <w:t>The SDK method</w:t>
      </w:r>
      <w:r>
        <w:t xml:space="preserve">: </w:t>
      </w:r>
      <w:r w:rsidR="003A3DAA">
        <w:t xml:space="preserve">The </w:t>
      </w:r>
      <w:proofErr w:type="spellStart"/>
      <w:r w:rsidR="003A3DAA">
        <w:t>Authorizenet</w:t>
      </w:r>
      <w:proofErr w:type="spellEnd"/>
      <w:r w:rsidR="003A3DAA">
        <w:t xml:space="preserve"> SDK handles signing the transaction and </w:t>
      </w:r>
      <w:r w:rsidR="00CA0061">
        <w:t>the in</w:t>
      </w:r>
      <w:r w:rsidR="003A3DAA">
        <w:t>teract</w:t>
      </w:r>
      <w:r w:rsidR="00CA0061">
        <w:t>ion</w:t>
      </w:r>
      <w:r w:rsidR="003A3DAA">
        <w:t xml:space="preserve"> with </w:t>
      </w:r>
      <w:proofErr w:type="spellStart"/>
      <w:r w:rsidR="003A3DAA">
        <w:t>Authorizenet</w:t>
      </w:r>
      <w:proofErr w:type="spellEnd"/>
      <w:r w:rsidR="009C3BEA">
        <w:t xml:space="preserve">. </w:t>
      </w:r>
      <w:r w:rsidR="0035182C">
        <w:t xml:space="preserve">You have to read the </w:t>
      </w:r>
      <w:proofErr w:type="spellStart"/>
      <w:r w:rsidR="0035182C">
        <w:t>Authorizenet</w:t>
      </w:r>
      <w:proofErr w:type="spellEnd"/>
      <w:r w:rsidR="0035182C">
        <w:t xml:space="preserve"> SDK Developer reference to see the steps required to wire this in the application:</w:t>
      </w:r>
    </w:p>
    <w:p w14:paraId="55695F2D" w14:textId="1241B1B7" w:rsidR="0035182C" w:rsidRDefault="0027069C" w:rsidP="0035182C">
      <w:pPr>
        <w:pStyle w:val="Code"/>
      </w:pPr>
      <w:hyperlink r:id="rId16" w:history="1">
        <w:r w:rsidR="0035182C" w:rsidRPr="00ED619C">
          <w:t>http://www.authorize.net/content/dam/authorize/documents/ApplePay_sdk.pdf</w:t>
        </w:r>
      </w:hyperlink>
    </w:p>
    <w:p w14:paraId="539FC2BF" w14:textId="5FC908D2" w:rsidR="0035182C" w:rsidRDefault="0035182C" w:rsidP="009C3BEA">
      <w:pPr>
        <w:pStyle w:val="BodyText"/>
      </w:pPr>
      <w:r>
        <w:t xml:space="preserve">For the time being, </w:t>
      </w:r>
      <w:proofErr w:type="spellStart"/>
      <w:r>
        <w:t>Authorizenet</w:t>
      </w:r>
      <w:proofErr w:type="spellEnd"/>
      <w:r>
        <w:t xml:space="preserve"> only offers an Objective-C SDK. This is true for most other payment processors</w:t>
      </w:r>
      <w:r w:rsidR="00BA3F66">
        <w:t xml:space="preserve"> </w:t>
      </w:r>
      <w:r>
        <w:t xml:space="preserve">(Stripe is in the same boat), as Swift is a new language that still shows changes in syntax and API methods from version to version, and it would be a hassle for </w:t>
      </w:r>
      <w:proofErr w:type="spellStart"/>
      <w:r>
        <w:t>Authorizenet</w:t>
      </w:r>
      <w:proofErr w:type="spellEnd"/>
      <w:r>
        <w:t xml:space="preserve"> to maintain code in a moving target.</w:t>
      </w:r>
    </w:p>
    <w:p w14:paraId="769B0469" w14:textId="04C77A78" w:rsidR="0035182C" w:rsidRDefault="0035182C" w:rsidP="009C3BEA">
      <w:pPr>
        <w:pStyle w:val="BodyText"/>
      </w:pPr>
      <w:r>
        <w:t xml:space="preserve">The SDK only supports the first two types of transactions: </w:t>
      </w:r>
      <w:r w:rsidRPr="0035182C">
        <w:rPr>
          <w:b/>
        </w:rPr>
        <w:t>Authorization</w:t>
      </w:r>
      <w:r>
        <w:t xml:space="preserve"> </w:t>
      </w:r>
      <w:r w:rsidRPr="0035182C">
        <w:rPr>
          <w:b/>
        </w:rPr>
        <w:t>and</w:t>
      </w:r>
      <w:r>
        <w:t xml:space="preserve"> </w:t>
      </w:r>
      <w:r w:rsidRPr="0035182C">
        <w:rPr>
          <w:b/>
        </w:rPr>
        <w:t>Captur</w:t>
      </w:r>
      <w:r>
        <w:rPr>
          <w:b/>
        </w:rPr>
        <w:t xml:space="preserve">e </w:t>
      </w:r>
      <w:r>
        <w:t xml:space="preserve">and </w:t>
      </w:r>
      <w:r w:rsidRPr="0035182C">
        <w:rPr>
          <w:b/>
        </w:rPr>
        <w:t>Authorization Only</w:t>
      </w:r>
      <w:r>
        <w:t>. For all other subsequent transactions</w:t>
      </w:r>
      <w:r w:rsidR="005978FB">
        <w:t xml:space="preserve"> </w:t>
      </w:r>
      <w:r>
        <w:t>(Capture, Refund, Void)</w:t>
      </w:r>
      <w:r w:rsidR="00614C7E">
        <w:t xml:space="preserve"> your app will have to use the regular payment APIs. Note that if you use </w:t>
      </w:r>
      <w:r w:rsidR="00614C7E" w:rsidRPr="00614C7E">
        <w:rPr>
          <w:b/>
        </w:rPr>
        <w:t xml:space="preserve">Authorization </w:t>
      </w:r>
      <w:proofErr w:type="gramStart"/>
      <w:r w:rsidR="00614C7E" w:rsidRPr="00614C7E">
        <w:rPr>
          <w:b/>
        </w:rPr>
        <w:t>Only</w:t>
      </w:r>
      <w:proofErr w:type="gramEnd"/>
      <w:r w:rsidR="00614C7E">
        <w:t xml:space="preserve">, you still need to complete the </w:t>
      </w:r>
      <w:r w:rsidR="00614C7E" w:rsidRPr="00614C7E">
        <w:rPr>
          <w:b/>
        </w:rPr>
        <w:t>Capture</w:t>
      </w:r>
      <w:r w:rsidR="00614C7E">
        <w:t xml:space="preserve"> to receive the funds from the transaction.</w:t>
      </w:r>
    </w:p>
    <w:p w14:paraId="4ADEB12C" w14:textId="5C3FC172" w:rsidR="00614C7E" w:rsidRDefault="00614C7E" w:rsidP="009C3BEA">
      <w:pPr>
        <w:pStyle w:val="BodyText"/>
      </w:pPr>
      <w:r>
        <w:t>The reason the subsequent transactions are not directly supported by the SDK is that they are not relevant to the main process of Apple Pay.</w:t>
      </w:r>
    </w:p>
    <w:p w14:paraId="45C7C95C" w14:textId="7D515246" w:rsidR="0035182C" w:rsidRDefault="00614C7E" w:rsidP="003A3DAA">
      <w:pPr>
        <w:pStyle w:val="BodyText"/>
      </w:pPr>
      <w:r>
        <w:t xml:space="preserve">Also important to mention is that testing your code using the sandboxed </w:t>
      </w:r>
      <w:proofErr w:type="spellStart"/>
      <w:r>
        <w:t>Authorizenet</w:t>
      </w:r>
      <w:proofErr w:type="spellEnd"/>
      <w:r>
        <w:t xml:space="preserve"> environment should be done connecting to the Apple developer system and not to the Apple production systems.</w:t>
      </w:r>
    </w:p>
    <w:p w14:paraId="14552F16" w14:textId="12809FCA" w:rsidR="003A3DAA" w:rsidRDefault="0077447A" w:rsidP="003A3DAA">
      <w:pPr>
        <w:pStyle w:val="BodyText"/>
      </w:pPr>
      <w:r>
        <w:lastRenderedPageBreak/>
        <w:t>In Figure 16-</w:t>
      </w:r>
      <w:commentRangeStart w:id="41"/>
      <w:del w:id="42" w:author="georg" w:date="2015-11-09T21:53:00Z">
        <w:r w:rsidDel="004F5AB2">
          <w:delText>4</w:delText>
        </w:r>
      </w:del>
      <w:commentRangeEnd w:id="41"/>
      <w:ins w:id="43" w:author="georg" w:date="2015-11-09T21:53:00Z">
        <w:r w:rsidR="004F5AB2">
          <w:t>3</w:t>
        </w:r>
      </w:ins>
      <w:r w:rsidR="00B54DD1">
        <w:rPr>
          <w:rFonts w:asciiTheme="minorHAnsi" w:hAnsiTheme="minorHAnsi"/>
          <w:sz w:val="22"/>
        </w:rPr>
        <w:commentReference w:id="41"/>
      </w:r>
      <w:r>
        <w:t xml:space="preserve"> we can see the two methods compared:</w:t>
      </w:r>
    </w:p>
    <w:p w14:paraId="3ABFA49E" w14:textId="431F26E9" w:rsidR="0077447A" w:rsidRDefault="00CA0061" w:rsidP="003A3DAA">
      <w:pPr>
        <w:pStyle w:val="BodyText"/>
      </w:pPr>
      <w:r>
        <w:rPr>
          <w:noProof/>
        </w:rPr>
        <w:drawing>
          <wp:inline distT="0" distB="0" distL="0" distR="0" wp14:anchorId="695DEB35" wp14:editId="16E0A4CE">
            <wp:extent cx="5702300" cy="4171950"/>
            <wp:effectExtent l="0" t="0" r="12700" b="0"/>
            <wp:docPr id="9" name="Picture 9" descr="Macintosh HD:Users:georg:Dropbox:Apress:ProgrammingIoT:Source Code:Ch16:screenshots:Authorizenet API vs 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eorg:Dropbox:Apress:ProgrammingIoT:Source Code:Ch16:screenshots:Authorizenet API vs SDK.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2300" cy="4171950"/>
                    </a:xfrm>
                    <a:prstGeom prst="rect">
                      <a:avLst/>
                    </a:prstGeom>
                    <a:noFill/>
                    <a:ln>
                      <a:noFill/>
                    </a:ln>
                  </pic:spPr>
                </pic:pic>
              </a:graphicData>
            </a:graphic>
          </wp:inline>
        </w:drawing>
      </w:r>
    </w:p>
    <w:p w14:paraId="586A2D70" w14:textId="793BAA1B" w:rsidR="0077447A" w:rsidRDefault="00BF3C1B" w:rsidP="003B0B3F">
      <w:pPr>
        <w:pStyle w:val="FigureCaption"/>
      </w:pPr>
      <w:r>
        <w:t>Figure 16-</w:t>
      </w:r>
      <w:commentRangeStart w:id="44"/>
      <w:del w:id="45" w:author="georg" w:date="2015-11-09T21:53:00Z">
        <w:r w:rsidDel="004F5AB2">
          <w:delText>4</w:delText>
        </w:r>
      </w:del>
      <w:commentRangeEnd w:id="44"/>
      <w:ins w:id="46" w:author="georg" w:date="2015-11-09T21:53:00Z">
        <w:r w:rsidR="004F5AB2">
          <w:t>3</w:t>
        </w:r>
      </w:ins>
      <w:r w:rsidR="00B54DD1">
        <w:rPr>
          <w:rFonts w:asciiTheme="minorHAnsi" w:hAnsiTheme="minorHAnsi"/>
          <w:i w:val="0"/>
          <w:sz w:val="22"/>
        </w:rPr>
        <w:commentReference w:id="44"/>
      </w:r>
      <w:r>
        <w:t xml:space="preserve">. API vs SDK for </w:t>
      </w:r>
      <w:proofErr w:type="spellStart"/>
      <w:r>
        <w:t>Authorizenet</w:t>
      </w:r>
      <w:proofErr w:type="spellEnd"/>
      <w:r>
        <w:t xml:space="preserve"> transactions</w:t>
      </w:r>
    </w:p>
    <w:p w14:paraId="30B4F656" w14:textId="6215DA82" w:rsidR="00794062" w:rsidRDefault="00794062" w:rsidP="00794062">
      <w:pPr>
        <w:pStyle w:val="Heading3"/>
      </w:pPr>
      <w:r>
        <w:t>Configuring your environment for Apple Pay</w:t>
      </w:r>
    </w:p>
    <w:p w14:paraId="600A25E6" w14:textId="77777777" w:rsidR="00744199" w:rsidRDefault="00794062" w:rsidP="00794062">
      <w:pPr>
        <w:pStyle w:val="BodyText"/>
      </w:pPr>
      <w:r>
        <w:t xml:space="preserve">We showed in the prerequisites the steps required to configure Apple Pay. </w:t>
      </w:r>
    </w:p>
    <w:p w14:paraId="060565B5" w14:textId="77777777" w:rsidR="00744199" w:rsidRPr="00744199" w:rsidRDefault="00744199" w:rsidP="00744199">
      <w:pPr>
        <w:pStyle w:val="BodyText"/>
        <w:numPr>
          <w:ilvl w:val="0"/>
          <w:numId w:val="42"/>
        </w:numPr>
      </w:pPr>
      <w:r w:rsidRPr="00744199">
        <w:t>Set up an account with a payment processor or gateway</w:t>
      </w:r>
    </w:p>
    <w:p w14:paraId="181B813C" w14:textId="0AB960B8" w:rsidR="00744199" w:rsidRDefault="00744199" w:rsidP="00744199">
      <w:pPr>
        <w:pStyle w:val="BodyText"/>
        <w:numPr>
          <w:ilvl w:val="0"/>
          <w:numId w:val="42"/>
        </w:numPr>
        <w:rPr>
          <w:b/>
        </w:rPr>
      </w:pPr>
      <w:r w:rsidRPr="0056593A">
        <w:rPr>
          <w:b/>
        </w:rPr>
        <w:t>Register a Merchant Identifier</w:t>
      </w:r>
    </w:p>
    <w:p w14:paraId="7239A247" w14:textId="7E1591A7" w:rsidR="00744199" w:rsidRDefault="00744199" w:rsidP="00744199">
      <w:pPr>
        <w:pStyle w:val="BodyText"/>
        <w:numPr>
          <w:ilvl w:val="0"/>
          <w:numId w:val="42"/>
        </w:numPr>
        <w:rPr>
          <w:b/>
        </w:rPr>
      </w:pPr>
      <w:r w:rsidRPr="0056593A">
        <w:rPr>
          <w:b/>
        </w:rPr>
        <w:t>Submit a Certificate Signing Request</w:t>
      </w:r>
    </w:p>
    <w:p w14:paraId="03101D8E" w14:textId="6092B53B" w:rsidR="00744199" w:rsidRPr="0079498E" w:rsidRDefault="00744199" w:rsidP="00794062">
      <w:pPr>
        <w:pStyle w:val="BodyText"/>
        <w:numPr>
          <w:ilvl w:val="0"/>
          <w:numId w:val="42"/>
        </w:numPr>
        <w:rPr>
          <w:b/>
        </w:rPr>
      </w:pPr>
      <w:r w:rsidRPr="0056593A">
        <w:rPr>
          <w:b/>
        </w:rPr>
        <w:lastRenderedPageBreak/>
        <w:t>Include an Apple Pay entitlement in your app</w:t>
      </w:r>
    </w:p>
    <w:p w14:paraId="18647CD6" w14:textId="3CAAE9F7" w:rsidR="00794062" w:rsidRDefault="0079498E" w:rsidP="00794062">
      <w:pPr>
        <w:pStyle w:val="BodyText"/>
      </w:pPr>
      <w:r>
        <w:t>Let’s</w:t>
      </w:r>
      <w:r w:rsidR="00794062">
        <w:t xml:space="preserve"> take a close</w:t>
      </w:r>
      <w:r w:rsidR="00744199">
        <w:t xml:space="preserve">r look at what needs to be done, once you know what Payment Processor you will use. </w:t>
      </w:r>
    </w:p>
    <w:p w14:paraId="1E7FBA22" w14:textId="3F8E3220" w:rsidR="00AB2515" w:rsidRDefault="00AB2515" w:rsidP="00794062">
      <w:pPr>
        <w:pStyle w:val="BodyText"/>
      </w:pPr>
      <w:r>
        <w:t>To set up the Merchant Identifier and the C</w:t>
      </w:r>
      <w:r w:rsidR="002B006C">
        <w:t xml:space="preserve">ertificate Signing Request </w:t>
      </w:r>
      <w:r>
        <w:t>go to the Member Center on your account page in the Apple</w:t>
      </w:r>
      <w:r w:rsidR="002B006C">
        <w:t xml:space="preserve"> Developer site</w:t>
      </w:r>
      <w:r>
        <w:t xml:space="preserve"> </w:t>
      </w:r>
      <w:r w:rsidR="00FE37D9">
        <w:t xml:space="preserve">and open the “Certificates, Identifiers &amp; Profiles” </w:t>
      </w:r>
      <w:r w:rsidR="00561BC4">
        <w:t>as shown in the Figure 16-</w:t>
      </w:r>
      <w:commentRangeStart w:id="47"/>
      <w:del w:id="48" w:author="georg" w:date="2015-11-09T21:53:00Z">
        <w:r w:rsidR="00561BC4" w:rsidDel="004F5AB2">
          <w:delText>5</w:delText>
        </w:r>
      </w:del>
      <w:commentRangeEnd w:id="47"/>
      <w:ins w:id="49" w:author="georg" w:date="2015-11-09T21:53:00Z">
        <w:r w:rsidR="004F5AB2">
          <w:t>4</w:t>
        </w:r>
      </w:ins>
      <w:r w:rsidR="00B54DD1">
        <w:rPr>
          <w:rFonts w:asciiTheme="minorHAnsi" w:hAnsiTheme="minorHAnsi"/>
          <w:sz w:val="22"/>
        </w:rPr>
        <w:commentReference w:id="47"/>
      </w:r>
      <w:r>
        <w:t>.</w:t>
      </w:r>
    </w:p>
    <w:p w14:paraId="71B02334" w14:textId="2FAB67F3" w:rsidR="00744199" w:rsidRDefault="00AB2515" w:rsidP="00744199">
      <w:pPr>
        <w:pStyle w:val="BodyText"/>
        <w:rPr>
          <w:b/>
        </w:rPr>
      </w:pPr>
      <w:r>
        <w:rPr>
          <w:b/>
          <w:noProof/>
        </w:rPr>
        <w:drawing>
          <wp:inline distT="0" distB="0" distL="0" distR="0" wp14:anchorId="00F0A6CE" wp14:editId="7E9B8483">
            <wp:extent cx="5702300" cy="3238500"/>
            <wp:effectExtent l="0" t="0" r="12700" b="12700"/>
            <wp:docPr id="6" name="Picture 6" descr="Macintosh HD:Users:georg:Dropbox:Apress:ProgrammingIoT:Source Code:Ch16:screenshots:TheMember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eorg:Dropbox:Apress:ProgrammingIoT:Source Code:Ch16:screenshots:TheMemberCen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2300" cy="3238500"/>
                    </a:xfrm>
                    <a:prstGeom prst="rect">
                      <a:avLst/>
                    </a:prstGeom>
                    <a:noFill/>
                    <a:ln>
                      <a:noFill/>
                    </a:ln>
                  </pic:spPr>
                </pic:pic>
              </a:graphicData>
            </a:graphic>
          </wp:inline>
        </w:drawing>
      </w:r>
    </w:p>
    <w:p w14:paraId="615A40F5" w14:textId="1A2A3204" w:rsidR="00877EF7" w:rsidRDefault="00561BC4" w:rsidP="00877EF7">
      <w:pPr>
        <w:pStyle w:val="FigureCaption"/>
      </w:pPr>
      <w:r>
        <w:t>Figure 16-</w:t>
      </w:r>
      <w:commentRangeStart w:id="50"/>
      <w:del w:id="51" w:author="georg" w:date="2015-11-09T21:54:00Z">
        <w:r w:rsidDel="004F5AB2">
          <w:delText>5</w:delText>
        </w:r>
      </w:del>
      <w:commentRangeEnd w:id="50"/>
      <w:ins w:id="52" w:author="georg" w:date="2015-11-09T21:54:00Z">
        <w:r w:rsidR="004F5AB2">
          <w:t>4</w:t>
        </w:r>
      </w:ins>
      <w:r w:rsidR="00B54DD1">
        <w:rPr>
          <w:rFonts w:asciiTheme="minorHAnsi" w:hAnsiTheme="minorHAnsi"/>
          <w:i w:val="0"/>
          <w:sz w:val="22"/>
        </w:rPr>
        <w:commentReference w:id="50"/>
      </w:r>
      <w:r w:rsidR="00877EF7">
        <w:t>. Setting up Certificates, Identifiers &amp; Profiles</w:t>
      </w:r>
    </w:p>
    <w:p w14:paraId="4F3313BA" w14:textId="7AEDEEE4" w:rsidR="00A2540D" w:rsidRDefault="00744199" w:rsidP="009A2E67">
      <w:pPr>
        <w:pStyle w:val="Heading4"/>
      </w:pPr>
      <w:r w:rsidRPr="0056593A">
        <w:t>Register a Merchant Identifier</w:t>
      </w:r>
    </w:p>
    <w:p w14:paraId="4B790974" w14:textId="0B2F0EAE" w:rsidR="00744199" w:rsidRDefault="00877EF7" w:rsidP="00794062">
      <w:pPr>
        <w:pStyle w:val="BodyText"/>
      </w:pPr>
      <w:r>
        <w:t>Select Identifiers, then Merchant IDs. Use the “+” in the upper right corner to create a new entry. Enter a descriptive name for your Merchant account</w:t>
      </w:r>
      <w:ins w:id="53" w:author="Jeffrey" w:date="2015-11-08T21:36:00Z">
        <w:r w:rsidR="00F02BDA">
          <w:t xml:space="preserve"> </w:t>
        </w:r>
      </w:ins>
      <w:r>
        <w:t>(</w:t>
      </w:r>
      <w:r w:rsidR="002B006C">
        <w:t>for example:</w:t>
      </w:r>
      <w:r>
        <w:t xml:space="preserve"> “</w:t>
      </w:r>
      <w:r w:rsidRPr="00877EF7">
        <w:t>Credit card payments</w:t>
      </w:r>
      <w:r>
        <w:t>”), and a unique identifier in the requested format: the identifier starts with “merchant” then follows a dot-separated format, e.g.:</w:t>
      </w:r>
    </w:p>
    <w:p w14:paraId="5080D4C5" w14:textId="40F6C81D" w:rsidR="00877EF7" w:rsidRDefault="00877EF7" w:rsidP="00877EF7">
      <w:pPr>
        <w:pStyle w:val="Code"/>
      </w:pPr>
      <w:r w:rsidRPr="00877EF7">
        <w:t>merchant.com.example.authorizenet</w:t>
      </w:r>
    </w:p>
    <w:p w14:paraId="748CFDA1" w14:textId="0B9D1171" w:rsidR="00877EF7" w:rsidRPr="00877EF7" w:rsidRDefault="00877EF7" w:rsidP="00877EF7">
      <w:pPr>
        <w:pStyle w:val="BodyText"/>
        <w:rPr>
          <w:rFonts w:ascii="Times" w:hAnsi="Times" w:cs="Times New Roman"/>
          <w:szCs w:val="20"/>
        </w:rPr>
      </w:pPr>
      <w:r>
        <w:lastRenderedPageBreak/>
        <w:t>The form will ask you to c</w:t>
      </w:r>
      <w:r w:rsidR="00EB16E1">
        <w:t xml:space="preserve">onfirm your configuration, then will allow you to </w:t>
      </w:r>
      <w:r>
        <w:t xml:space="preserve">create the entry. </w:t>
      </w:r>
      <w:r w:rsidRPr="00877EF7">
        <w:rPr>
          <w:shd w:val="clear" w:color="auto" w:fill="FFFFFF"/>
        </w:rPr>
        <w:t>When working with a Payment Provider,</w:t>
      </w:r>
      <w:r>
        <w:rPr>
          <w:shd w:val="clear" w:color="auto" w:fill="FFFFFF"/>
        </w:rPr>
        <w:t xml:space="preserve"> you will need to provide them the Merchant Identifier </w:t>
      </w:r>
      <w:r w:rsidRPr="00877EF7">
        <w:rPr>
          <w:shd w:val="clear" w:color="auto" w:fill="FFFFFF"/>
        </w:rPr>
        <w:t>to complete your certificate generation.</w:t>
      </w:r>
    </w:p>
    <w:p w14:paraId="698A5571" w14:textId="77777777" w:rsidR="006C087D" w:rsidRDefault="006C087D" w:rsidP="00794062">
      <w:pPr>
        <w:pStyle w:val="BodyText"/>
      </w:pPr>
      <w:r>
        <w:t>Our sample entry shows:</w:t>
      </w:r>
    </w:p>
    <w:p w14:paraId="5667D19B" w14:textId="01197E6A" w:rsidR="00877EF7" w:rsidRDefault="006C087D" w:rsidP="00C24812">
      <w:pPr>
        <w:pStyle w:val="Code"/>
      </w:pPr>
      <w:r>
        <w:t xml:space="preserve">Name: </w:t>
      </w:r>
      <w:r w:rsidR="00C24812">
        <w:t xml:space="preserve">        </w:t>
      </w:r>
      <w:r w:rsidRPr="00C24812">
        <w:rPr>
          <w:b/>
        </w:rPr>
        <w:t>Credit card payments</w:t>
      </w:r>
      <w:r w:rsidR="00B540BB">
        <w:rPr>
          <w:b/>
        </w:rPr>
        <w:t xml:space="preserve"> using Authorizenet</w:t>
      </w:r>
    </w:p>
    <w:p w14:paraId="70C8D3FC" w14:textId="4C33B322" w:rsidR="00B540BB" w:rsidRDefault="006C087D" w:rsidP="009B5EAC">
      <w:pPr>
        <w:pStyle w:val="Code"/>
        <w:rPr>
          <w:b/>
        </w:rPr>
      </w:pPr>
      <w:r>
        <w:t xml:space="preserve">Identifier: </w:t>
      </w:r>
      <w:r w:rsidR="00C24812">
        <w:t xml:space="preserve"> </w:t>
      </w:r>
      <w:r w:rsidRPr="00C24812">
        <w:rPr>
          <w:b/>
        </w:rPr>
        <w:t>merchant.com.example.authorizenet</w:t>
      </w:r>
    </w:p>
    <w:p w14:paraId="637965BA" w14:textId="7AE54605" w:rsidR="00B540BB" w:rsidRDefault="00B540BB" w:rsidP="009B5EAC">
      <w:pPr>
        <w:pStyle w:val="Code"/>
        <w:rPr>
          <w:b/>
        </w:rPr>
      </w:pPr>
    </w:p>
    <w:p w14:paraId="6066DD4A" w14:textId="0938EE4B" w:rsidR="00B540BB" w:rsidRDefault="00B540BB" w:rsidP="00B540BB">
      <w:pPr>
        <w:pStyle w:val="BodyText"/>
      </w:pPr>
      <w:r w:rsidRPr="00B540BB">
        <w:t>Let’s say</w:t>
      </w:r>
      <w:r>
        <w:t xml:space="preserve"> we also want to support Stripe in our app</w:t>
      </w:r>
      <w:r w:rsidR="00215C2F">
        <w:t>, or we create a second app that supports Stripe</w:t>
      </w:r>
      <w:r>
        <w:t xml:space="preserve">, so we </w:t>
      </w:r>
      <w:r w:rsidR="00215C2F">
        <w:t xml:space="preserve">try to </w:t>
      </w:r>
      <w:r>
        <w:t xml:space="preserve">add another </w:t>
      </w:r>
      <w:r w:rsidR="00215C2F">
        <w:t>Merchant Identifier</w:t>
      </w:r>
      <w:r>
        <w:t>:</w:t>
      </w:r>
    </w:p>
    <w:p w14:paraId="091BD534" w14:textId="1D754721" w:rsidR="00B540BB" w:rsidRDefault="00B540BB" w:rsidP="00B540BB">
      <w:pPr>
        <w:pStyle w:val="Code"/>
      </w:pPr>
      <w:r>
        <w:t xml:space="preserve">Name:         </w:t>
      </w:r>
      <w:r w:rsidRPr="00C24812">
        <w:rPr>
          <w:b/>
        </w:rPr>
        <w:t>Credit card payments</w:t>
      </w:r>
      <w:r>
        <w:rPr>
          <w:b/>
        </w:rPr>
        <w:t xml:space="preserve"> using Stripe</w:t>
      </w:r>
    </w:p>
    <w:p w14:paraId="0BCEF40D" w14:textId="40798066" w:rsidR="00B540BB" w:rsidRDefault="00B540BB" w:rsidP="00B540BB">
      <w:pPr>
        <w:pStyle w:val="Code"/>
        <w:rPr>
          <w:b/>
        </w:rPr>
      </w:pPr>
      <w:r>
        <w:t xml:space="preserve">Identifier:  </w:t>
      </w:r>
      <w:r w:rsidRPr="00C24812">
        <w:rPr>
          <w:b/>
        </w:rPr>
        <w:t>merchant.com.example.</w:t>
      </w:r>
      <w:r>
        <w:rPr>
          <w:b/>
        </w:rPr>
        <w:t>stripe</w:t>
      </w:r>
    </w:p>
    <w:p w14:paraId="34A46B9C" w14:textId="77777777" w:rsidR="00900C72" w:rsidRDefault="00900C72" w:rsidP="00B540BB">
      <w:pPr>
        <w:pStyle w:val="Code"/>
      </w:pPr>
    </w:p>
    <w:p w14:paraId="52BCF0F8" w14:textId="5EBE3D09" w:rsidR="00B540BB" w:rsidRDefault="00900C72" w:rsidP="00B540BB">
      <w:pPr>
        <w:pStyle w:val="Code"/>
      </w:pPr>
      <w:r>
        <w:t>When we try to add the Stripe entry, the page</w:t>
      </w:r>
      <w:r w:rsidR="00B540BB">
        <w:t xml:space="preserve"> shows us the following error:</w:t>
      </w:r>
      <w:r w:rsidR="00B540BB">
        <w:br/>
      </w:r>
      <w:r w:rsidR="00B540BB">
        <w:br/>
      </w:r>
      <w:r w:rsidR="00B540BB" w:rsidRPr="00B540BB">
        <w:t>A Merchant ID with Identifier 'merchant.com.example.stripe' is not available. Please enter a different string.</w:t>
      </w:r>
    </w:p>
    <w:p w14:paraId="3500DC28" w14:textId="3ECC1A70" w:rsidR="00B540BB" w:rsidRDefault="00B540BB" w:rsidP="00B540BB">
      <w:pPr>
        <w:pStyle w:val="BodyText"/>
      </w:pPr>
      <w:r>
        <w:t>What the Apple Developer page did not tell us is that this Identifier is global. If somebody else registered it before, it will not be available. The Identifier is case-insensitive, so if you alter capitalization it will not work either. You have to try until you get on</w:t>
      </w:r>
      <w:r w:rsidR="00526948">
        <w:t>e to actually work,</w:t>
      </w:r>
      <w:r>
        <w:t xml:space="preserve"> </w:t>
      </w:r>
      <w:r w:rsidR="00526948">
        <w:t>e.g</w:t>
      </w:r>
      <w:r>
        <w:t>.:</w:t>
      </w:r>
    </w:p>
    <w:p w14:paraId="6B8A12AD" w14:textId="77777777" w:rsidR="00B540BB" w:rsidRDefault="00B540BB" w:rsidP="00B540BB">
      <w:pPr>
        <w:pStyle w:val="Code"/>
      </w:pPr>
      <w:r>
        <w:t xml:space="preserve">Name:         </w:t>
      </w:r>
      <w:r w:rsidRPr="00C24812">
        <w:rPr>
          <w:b/>
        </w:rPr>
        <w:t>Credit card payments</w:t>
      </w:r>
      <w:r>
        <w:rPr>
          <w:b/>
        </w:rPr>
        <w:t xml:space="preserve"> using Stripe</w:t>
      </w:r>
    </w:p>
    <w:p w14:paraId="2BF4E812" w14:textId="645D8DE7" w:rsidR="00B540BB" w:rsidRPr="00900C72" w:rsidRDefault="00B540BB" w:rsidP="00900C72">
      <w:pPr>
        <w:pStyle w:val="Code"/>
        <w:rPr>
          <w:b/>
        </w:rPr>
      </w:pPr>
      <w:r>
        <w:t xml:space="preserve">Identifier:  </w:t>
      </w:r>
      <w:r w:rsidRPr="00C24812">
        <w:rPr>
          <w:b/>
        </w:rPr>
        <w:t>merchant.com.</w:t>
      </w:r>
      <w:r>
        <w:rPr>
          <w:b/>
        </w:rPr>
        <w:t>iot</w:t>
      </w:r>
      <w:r w:rsidRPr="00C24812">
        <w:rPr>
          <w:b/>
        </w:rPr>
        <w:t>.</w:t>
      </w:r>
      <w:r>
        <w:rPr>
          <w:b/>
        </w:rPr>
        <w:t>stripe</w:t>
      </w:r>
    </w:p>
    <w:p w14:paraId="062B57A5" w14:textId="77777777" w:rsidR="005F1B77" w:rsidRDefault="005F1B77" w:rsidP="005F1B77">
      <w:pPr>
        <w:pStyle w:val="Heading4"/>
      </w:pPr>
      <w:r w:rsidRPr="0056593A">
        <w:t>Submit a Certificate Signing Request</w:t>
      </w:r>
    </w:p>
    <w:p w14:paraId="403096FD" w14:textId="37CB7832" w:rsidR="009B5EAC" w:rsidRDefault="009B5EAC" w:rsidP="009B5EAC">
      <w:pPr>
        <w:pStyle w:val="BodyText"/>
      </w:pPr>
      <w:r>
        <w:t>Clicking again on “Merchant IDs”</w:t>
      </w:r>
      <w:r w:rsidR="001A6589">
        <w:t xml:space="preserve"> in the left menu we will get the list </w:t>
      </w:r>
      <w:r>
        <w:t xml:space="preserve">of </w:t>
      </w:r>
      <w:r w:rsidR="001A6589">
        <w:t>registered M</w:t>
      </w:r>
      <w:r>
        <w:t>erchant I</w:t>
      </w:r>
      <w:r w:rsidR="001A6589">
        <w:t>dentifiers</w:t>
      </w:r>
      <w:r>
        <w:t xml:space="preserve"> </w:t>
      </w:r>
      <w:r w:rsidR="001A6589">
        <w:t xml:space="preserve">where we can see </w:t>
      </w:r>
      <w:r>
        <w:t>our new entry. Select the entry and click “Edit”.</w:t>
      </w:r>
    </w:p>
    <w:p w14:paraId="231D4BF1" w14:textId="2752DDD0" w:rsidR="009B5EAC" w:rsidRDefault="009B5EAC" w:rsidP="009B5EAC">
      <w:pPr>
        <w:pStyle w:val="BodyText"/>
      </w:pPr>
      <w:r>
        <w:t>To create a Certificate Signing Request</w:t>
      </w:r>
      <w:ins w:id="54" w:author="Jeffrey" w:date="2015-11-08T21:36:00Z">
        <w:r w:rsidR="00F02BDA">
          <w:t xml:space="preserve"> </w:t>
        </w:r>
      </w:ins>
      <w:r w:rsidR="004E516F">
        <w:t>(CSR)</w:t>
      </w:r>
      <w:r>
        <w:t xml:space="preserve"> for this entry, click on “Create Certificate…”</w:t>
      </w:r>
    </w:p>
    <w:p w14:paraId="13CEF3D4" w14:textId="77777777" w:rsidR="00E46602" w:rsidRDefault="009B5EAC" w:rsidP="00794062">
      <w:pPr>
        <w:pStyle w:val="BodyText"/>
      </w:pPr>
      <w:r>
        <w:t xml:space="preserve">You have now the choice to obtain and submit a properly formatted CSR from your Payment Provider. </w:t>
      </w:r>
    </w:p>
    <w:p w14:paraId="3845D315" w14:textId="77777777" w:rsidR="00E46602" w:rsidRDefault="00E46602" w:rsidP="00794062">
      <w:pPr>
        <w:pStyle w:val="BodyText"/>
      </w:pPr>
    </w:p>
    <w:p w14:paraId="0EDE6DEA" w14:textId="739C7F82" w:rsidR="005F1B77" w:rsidRDefault="00E46602" w:rsidP="00794062">
      <w:pPr>
        <w:pStyle w:val="BodyText"/>
      </w:pPr>
      <w:r w:rsidRPr="00E46602">
        <w:rPr>
          <w:b/>
        </w:rPr>
        <w:t xml:space="preserve">For </w:t>
      </w:r>
      <w:proofErr w:type="spellStart"/>
      <w:r w:rsidRPr="00E46602">
        <w:rPr>
          <w:b/>
        </w:rPr>
        <w:t>Authorizene</w:t>
      </w:r>
      <w:r>
        <w:t>t</w:t>
      </w:r>
      <w:proofErr w:type="spellEnd"/>
      <w:r>
        <w:t xml:space="preserve">: </w:t>
      </w:r>
      <w:r w:rsidR="009B5EAC">
        <w:t>the instructions for signing up for Apple Pay already show that you need the Merchant ID from the Identifier field, which is what we just created in the previous step.</w:t>
      </w:r>
    </w:p>
    <w:p w14:paraId="6AE08900" w14:textId="3553FB2B" w:rsidR="009B5EAC" w:rsidRDefault="009B5EAC" w:rsidP="00794062">
      <w:pPr>
        <w:pStyle w:val="BodyText"/>
      </w:pPr>
      <w:r>
        <w:t xml:space="preserve">You can login to the Merchant Interface on your </w:t>
      </w:r>
      <w:proofErr w:type="spellStart"/>
      <w:r>
        <w:t>Authorizenet</w:t>
      </w:r>
      <w:proofErr w:type="spellEnd"/>
      <w:r>
        <w:t xml:space="preserve"> account, click on Account in the main tool bar, then select Digital Payment Solutions from the left menu. You can now click on the “Sign Up” in the Apple Pay section.</w:t>
      </w:r>
      <w:r w:rsidR="00606A13">
        <w:t xml:space="preserve"> </w:t>
      </w:r>
      <w:r w:rsidR="00FE37D9">
        <w:t>You will need the</w:t>
      </w:r>
      <w:r w:rsidR="00606A13">
        <w:t xml:space="preserve"> Merchant ID you generated on the Apple member page.</w:t>
      </w:r>
    </w:p>
    <w:p w14:paraId="3759BDC2" w14:textId="322F3E17" w:rsidR="00F34F5D" w:rsidRDefault="00FE37D9" w:rsidP="00794062">
      <w:pPr>
        <w:pStyle w:val="BodyText"/>
      </w:pPr>
      <w:r>
        <w:lastRenderedPageBreak/>
        <w:t>To generate a CSR file, click on Apple Pay on the left menu, enter your Merchant ID in the Apple Merchant ID field, and click the “Generate Apple CSR” button.</w:t>
      </w:r>
    </w:p>
    <w:p w14:paraId="6D8EFD45" w14:textId="58D19381" w:rsidR="00F34F5D" w:rsidRDefault="00F34F5D" w:rsidP="00794062">
      <w:pPr>
        <w:pStyle w:val="BodyText"/>
      </w:pPr>
      <w:r w:rsidRPr="00F34F5D">
        <w:rPr>
          <w:b/>
        </w:rPr>
        <w:t>For Stripe</w:t>
      </w:r>
      <w:r w:rsidR="00E46602">
        <w:rPr>
          <w:b/>
        </w:rPr>
        <w:t>:</w:t>
      </w:r>
      <w:r>
        <w:t xml:space="preserve"> go the </w:t>
      </w:r>
      <w:proofErr w:type="spellStart"/>
      <w:r>
        <w:t>the</w:t>
      </w:r>
      <w:proofErr w:type="spellEnd"/>
      <w:r>
        <w:t xml:space="preserve"> account Apple Pay section:</w:t>
      </w:r>
    </w:p>
    <w:p w14:paraId="3A8FD24D" w14:textId="1EDC2007" w:rsidR="00F34F5D" w:rsidRDefault="00F34F5D" w:rsidP="00F34F5D">
      <w:pPr>
        <w:pStyle w:val="Code"/>
      </w:pPr>
      <w:r w:rsidRPr="00F34F5D">
        <w:t>https://dashboard.stripe.com/account/apple_pay</w:t>
      </w:r>
      <w:r>
        <w:br/>
      </w:r>
    </w:p>
    <w:p w14:paraId="1DBCF0A7" w14:textId="77F5F5F1" w:rsidR="004E516F" w:rsidRDefault="00121F22" w:rsidP="00AF002C">
      <w:pPr>
        <w:pStyle w:val="BodyText"/>
      </w:pPr>
      <w:r>
        <w:t xml:space="preserve">This section will not appear by default in your account view, if you never set up Stripe with Apple Pay before, so following the link will enable that option in the account view. </w:t>
      </w:r>
      <w:r w:rsidR="00F34F5D">
        <w:t>Click on “Create a new certificate”, which should download a certificate signing request file named “</w:t>
      </w:r>
      <w:proofErr w:type="spellStart"/>
      <w:r w:rsidR="00F34F5D" w:rsidRPr="00F34F5D">
        <w:rPr>
          <w:rStyle w:val="CodeInline"/>
        </w:rPr>
        <w:t>stripe.certSigningRequest</w:t>
      </w:r>
      <w:proofErr w:type="spellEnd"/>
      <w:r w:rsidR="00F34F5D">
        <w:t xml:space="preserve">”. </w:t>
      </w:r>
    </w:p>
    <w:p w14:paraId="709ED9FC" w14:textId="7CFEBF38" w:rsidR="004E516F" w:rsidRDefault="004E516F" w:rsidP="001752B0">
      <w:pPr>
        <w:pStyle w:val="Heading4"/>
      </w:pPr>
      <w:r>
        <w:t xml:space="preserve">Adding the </w:t>
      </w:r>
      <w:r w:rsidR="00501DC7">
        <w:t>Merchant</w:t>
      </w:r>
      <w:r>
        <w:t xml:space="preserve"> CSR to your Apple account</w:t>
      </w:r>
    </w:p>
    <w:p w14:paraId="0A1D01C1" w14:textId="4A32E9BF" w:rsidR="001752B0" w:rsidRDefault="004E516F" w:rsidP="004E516F">
      <w:pPr>
        <w:pStyle w:val="BodyText"/>
      </w:pPr>
      <w:r>
        <w:t>With the obtained CSR file, you can now go back to the Apple</w:t>
      </w:r>
      <w:r w:rsidR="001752B0">
        <w:t xml:space="preserve"> Developer Center, </w:t>
      </w:r>
      <w:del w:id="55" w:author="Jeffrey" w:date="2015-11-08T21:37:00Z">
        <w:r w:rsidDel="00F02BDA">
          <w:delText xml:space="preserve"> </w:delText>
        </w:r>
      </w:del>
      <w:r>
        <w:t>“Certificate</w:t>
      </w:r>
      <w:r w:rsidR="001752B0">
        <w:t>s, Identifiers &amp; Profiles” page:</w:t>
      </w:r>
    </w:p>
    <w:p w14:paraId="0DF21DDB" w14:textId="77777777" w:rsidR="001752B0" w:rsidRDefault="001752B0" w:rsidP="001752B0">
      <w:pPr>
        <w:pStyle w:val="Code"/>
      </w:pPr>
      <w:r>
        <w:t>https://developer.apple.com/account/ios/identifiers/</w:t>
      </w:r>
      <w:r w:rsidRPr="00AF002C">
        <w:rPr>
          <w:rStyle w:val="CodeInline"/>
        </w:rPr>
        <w:t>merchant</w:t>
      </w:r>
      <w:r>
        <w:t>/merchantList.action</w:t>
      </w:r>
    </w:p>
    <w:p w14:paraId="24F0EF08" w14:textId="3EF5A61A" w:rsidR="004E516F" w:rsidRDefault="004E516F" w:rsidP="004E516F">
      <w:pPr>
        <w:pStyle w:val="BodyText"/>
      </w:pPr>
      <w:r>
        <w:t>In the iOS Merchant ID Settings page, click the “Create Certificate”, and follow the instructions to submit the CSR that you created on the Merchant page.</w:t>
      </w:r>
    </w:p>
    <w:p w14:paraId="4A0ED541" w14:textId="77777777" w:rsidR="004E516F" w:rsidRDefault="004E516F" w:rsidP="004E516F">
      <w:pPr>
        <w:pStyle w:val="BodyText"/>
      </w:pPr>
      <w:r>
        <w:rPr>
          <w:shd w:val="clear" w:color="auto" w:fill="FFFFFF"/>
        </w:rPr>
        <w:t>If you see a warning in Keychain Access that the certificate was signed by an unknown authority or that it has an invalid issuer, make sure you have the WWDR intermediate certificate - G2 and the Apple Root CA - G2 installed in your keychain. You can download them from </w:t>
      </w:r>
      <w:hyperlink r:id="rId19" w:history="1">
        <w:r>
          <w:rPr>
            <w:color w:val="0088CC"/>
            <w:bdr w:val="none" w:sz="0" w:space="0" w:color="auto" w:frame="1"/>
            <w:shd w:val="clear" w:color="auto" w:fill="FFFFFF"/>
          </w:rPr>
          <w:t>apple.com/</w:t>
        </w:r>
        <w:proofErr w:type="spellStart"/>
        <w:r>
          <w:rPr>
            <w:color w:val="0088CC"/>
            <w:bdr w:val="none" w:sz="0" w:space="0" w:color="auto" w:frame="1"/>
            <w:shd w:val="clear" w:color="auto" w:fill="FFFFFF"/>
          </w:rPr>
          <w:t>certificateauthority</w:t>
        </w:r>
        <w:proofErr w:type="spellEnd"/>
      </w:hyperlink>
      <w:r>
        <w:rPr>
          <w:shd w:val="clear" w:color="auto" w:fill="FFFFFF"/>
        </w:rPr>
        <w:t>.</w:t>
      </w:r>
    </w:p>
    <w:p w14:paraId="1E3E2246" w14:textId="77777777" w:rsidR="001752B0" w:rsidRDefault="00AF002C" w:rsidP="00AF002C">
      <w:pPr>
        <w:pStyle w:val="BodyText"/>
      </w:pPr>
      <w:r>
        <w:t xml:space="preserve">Once the Certificate Signing Request was uploaded to the Apple page, a new certificate will be generated and offered for download. You can now download the </w:t>
      </w:r>
      <w:r w:rsidR="00F17F6E">
        <w:t xml:space="preserve">certificate </w:t>
      </w:r>
      <w:r>
        <w:t>file</w:t>
      </w:r>
      <w:r w:rsidR="00073BEA">
        <w:t xml:space="preserve"> (t</w:t>
      </w:r>
      <w:r w:rsidR="00F77268">
        <w:t>he file is</w:t>
      </w:r>
      <w:r>
        <w:t xml:space="preserve"> named "apple_pay.cer"</w:t>
      </w:r>
      <w:r w:rsidR="00073BEA">
        <w:t>)</w:t>
      </w:r>
      <w:r>
        <w:t xml:space="preserve">. </w:t>
      </w:r>
    </w:p>
    <w:p w14:paraId="060EA5A7" w14:textId="085F3023" w:rsidR="001752B0" w:rsidRDefault="001752B0" w:rsidP="00AF002C">
      <w:pPr>
        <w:pStyle w:val="BodyText"/>
        <w:rPr>
          <w:b/>
        </w:rPr>
      </w:pPr>
      <w:r>
        <w:rPr>
          <w:b/>
        </w:rPr>
        <w:t>Example:</w:t>
      </w:r>
    </w:p>
    <w:p w14:paraId="3E9A05EF" w14:textId="37ED0CE4" w:rsidR="00AF002C" w:rsidRDefault="001752B0" w:rsidP="00AF002C">
      <w:pPr>
        <w:pStyle w:val="BodyText"/>
      </w:pPr>
      <w:r w:rsidRPr="001752B0">
        <w:rPr>
          <w:b/>
        </w:rPr>
        <w:t>For Stripe</w:t>
      </w:r>
      <w:r>
        <w:t>, g</w:t>
      </w:r>
      <w:r w:rsidR="00AF002C">
        <w:t>o back to the Stripe guided menu and upload the certificate. When all is completed, it will appear as in Figure 16-</w:t>
      </w:r>
      <w:commentRangeStart w:id="56"/>
      <w:del w:id="57" w:author="georg" w:date="2015-11-09T21:54:00Z">
        <w:r w:rsidR="00AF002C" w:rsidDel="004F5AB2">
          <w:delText>6</w:delText>
        </w:r>
        <w:commentRangeEnd w:id="56"/>
        <w:r w:rsidR="00032B2E" w:rsidDel="004F5AB2">
          <w:rPr>
            <w:rFonts w:asciiTheme="minorHAnsi" w:hAnsiTheme="minorHAnsi"/>
            <w:sz w:val="22"/>
          </w:rPr>
          <w:commentReference w:id="56"/>
        </w:r>
      </w:del>
      <w:ins w:id="58" w:author="georg" w:date="2015-11-09T21:54:00Z">
        <w:r w:rsidR="004F5AB2">
          <w:t>5</w:t>
        </w:r>
      </w:ins>
      <w:r w:rsidR="00AF002C">
        <w:t>:</w:t>
      </w:r>
    </w:p>
    <w:p w14:paraId="3472286E" w14:textId="77777777" w:rsidR="00AF002C" w:rsidRDefault="00AF002C" w:rsidP="00AF002C">
      <w:pPr>
        <w:pStyle w:val="BodyText"/>
      </w:pPr>
    </w:p>
    <w:p w14:paraId="048F4A08" w14:textId="3828F459" w:rsidR="00AF002C" w:rsidRDefault="00AF002C" w:rsidP="00AF002C">
      <w:pPr>
        <w:pStyle w:val="BodyText"/>
      </w:pPr>
      <w:r>
        <w:rPr>
          <w:noProof/>
        </w:rPr>
        <w:lastRenderedPageBreak/>
        <w:drawing>
          <wp:inline distT="0" distB="0" distL="0" distR="0" wp14:anchorId="2FCFCE29" wp14:editId="358E88F5">
            <wp:extent cx="5709920" cy="3251200"/>
            <wp:effectExtent l="0" t="0" r="5080" b="0"/>
            <wp:docPr id="8" name="Picture 8" descr="Macintosh HD:Users:georg:Dropbox:Apress:ProgrammingIoT:Source Code:Ch16:screenshots:Stripe_added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eorg:Dropbox:Apress:ProgrammingIoT:Source Code:Ch16:screenshots:Stripe_addedCertificat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9920" cy="3251200"/>
                    </a:xfrm>
                    <a:prstGeom prst="rect">
                      <a:avLst/>
                    </a:prstGeom>
                    <a:noFill/>
                    <a:ln>
                      <a:noFill/>
                    </a:ln>
                  </pic:spPr>
                </pic:pic>
              </a:graphicData>
            </a:graphic>
          </wp:inline>
        </w:drawing>
      </w:r>
    </w:p>
    <w:p w14:paraId="1632CFE7" w14:textId="713B4332" w:rsidR="00AF002C" w:rsidRDefault="00AF002C" w:rsidP="00AF002C">
      <w:pPr>
        <w:pStyle w:val="BodyText"/>
      </w:pPr>
      <w:r>
        <w:t>Figure 16-</w:t>
      </w:r>
      <w:commentRangeStart w:id="59"/>
      <w:del w:id="60" w:author="georg" w:date="2015-11-09T21:54:00Z">
        <w:r w:rsidDel="004F5AB2">
          <w:delText>6</w:delText>
        </w:r>
        <w:commentRangeEnd w:id="59"/>
        <w:r w:rsidR="00032B2E" w:rsidDel="004F5AB2">
          <w:rPr>
            <w:rFonts w:asciiTheme="minorHAnsi" w:hAnsiTheme="minorHAnsi"/>
            <w:sz w:val="22"/>
          </w:rPr>
          <w:commentReference w:id="59"/>
        </w:r>
      </w:del>
      <w:ins w:id="61" w:author="georg" w:date="2015-11-09T21:54:00Z">
        <w:r w:rsidR="004F5AB2">
          <w:t>5</w:t>
        </w:r>
      </w:ins>
      <w:r>
        <w:t>. Apple Pay certificate created on Stripe</w:t>
      </w:r>
    </w:p>
    <w:p w14:paraId="4B404FC2" w14:textId="77777777" w:rsidR="005F1B77" w:rsidRPr="00A814FF" w:rsidRDefault="005F1B77" w:rsidP="005F1B77">
      <w:pPr>
        <w:pStyle w:val="Heading4"/>
      </w:pPr>
      <w:r w:rsidRPr="0056593A">
        <w:lastRenderedPageBreak/>
        <w:t xml:space="preserve">Include an Apple Pay entitlement </w:t>
      </w:r>
      <w:commentRangeStart w:id="62"/>
      <w:commentRangeStart w:id="63"/>
      <w:r w:rsidRPr="0056593A">
        <w:t>in your app</w:t>
      </w:r>
      <w:commentRangeEnd w:id="62"/>
      <w:r w:rsidR="008A137F">
        <w:rPr>
          <w:rFonts w:asciiTheme="minorHAnsi" w:hAnsiTheme="minorHAnsi"/>
          <w:b w:val="0"/>
          <w:spacing w:val="0"/>
        </w:rPr>
        <w:commentReference w:id="62"/>
      </w:r>
      <w:commentRangeEnd w:id="63"/>
      <w:r w:rsidR="004F5AB2">
        <w:rPr>
          <w:rFonts w:asciiTheme="minorHAnsi" w:hAnsiTheme="minorHAnsi"/>
          <w:b w:val="0"/>
          <w:spacing w:val="0"/>
        </w:rPr>
        <w:commentReference w:id="63"/>
      </w:r>
    </w:p>
    <w:p w14:paraId="6F82F95E" w14:textId="3FEE7D31" w:rsidR="00CC7ABE" w:rsidRDefault="00CC7ABE" w:rsidP="00CC7ABE">
      <w:pPr>
        <w:pStyle w:val="BodyText"/>
        <w:rPr>
          <w:shd w:val="clear" w:color="auto" w:fill="FFFFFF"/>
        </w:rPr>
      </w:pPr>
      <w:r w:rsidRPr="00CC7ABE">
        <w:rPr>
          <w:shd w:val="clear" w:color="auto" w:fill="FFFFFF"/>
        </w:rPr>
        <w:t xml:space="preserve">To enable Apple Pay for your app in </w:t>
      </w:r>
      <w:proofErr w:type="spellStart"/>
      <w:r w:rsidRPr="00CC7ABE">
        <w:rPr>
          <w:shd w:val="clear" w:color="auto" w:fill="FFFFFF"/>
        </w:rPr>
        <w:t>Xcode</w:t>
      </w:r>
      <w:proofErr w:type="spellEnd"/>
      <w:r w:rsidRPr="00CC7ABE">
        <w:rPr>
          <w:shd w:val="clear" w:color="auto" w:fill="FFFFFF"/>
        </w:rPr>
        <w:t>, open the Capabilities pane. Select the switch in the Apple Pay row, and then select the merchant IDs you want the app to use</w:t>
      </w:r>
      <w:r>
        <w:rPr>
          <w:shd w:val="clear" w:color="auto" w:fill="FFFFFF"/>
        </w:rPr>
        <w:t>. This can be seen in Figure 16-</w:t>
      </w:r>
      <w:commentRangeStart w:id="64"/>
      <w:del w:id="65" w:author="georg" w:date="2015-11-09T21:56:00Z">
        <w:r w:rsidR="000F04E6" w:rsidDel="004F5AB2">
          <w:rPr>
            <w:shd w:val="clear" w:color="auto" w:fill="FFFFFF"/>
          </w:rPr>
          <w:delText>7</w:delText>
        </w:r>
      </w:del>
      <w:commentRangeEnd w:id="64"/>
      <w:ins w:id="66" w:author="georg" w:date="2015-11-09T21:56:00Z">
        <w:r w:rsidR="004F5AB2">
          <w:t>6</w:t>
        </w:r>
      </w:ins>
      <w:r w:rsidR="00032B2E">
        <w:rPr>
          <w:rFonts w:asciiTheme="minorHAnsi" w:hAnsiTheme="minorHAnsi"/>
          <w:sz w:val="22"/>
        </w:rPr>
        <w:commentReference w:id="64"/>
      </w:r>
      <w:r>
        <w:rPr>
          <w:shd w:val="clear" w:color="auto" w:fill="FFFFFF"/>
        </w:rPr>
        <w:t>:</w:t>
      </w:r>
    </w:p>
    <w:p w14:paraId="0EA57E8B" w14:textId="6AA88DC3" w:rsidR="00CC7ABE" w:rsidRDefault="00CC7ABE" w:rsidP="00CC7ABE">
      <w:pPr>
        <w:pStyle w:val="BodyText"/>
        <w:rPr>
          <w:shd w:val="clear" w:color="auto" w:fill="FFFFFF"/>
        </w:rPr>
      </w:pPr>
      <w:r>
        <w:rPr>
          <w:noProof/>
          <w:shd w:val="clear" w:color="auto" w:fill="FFFFFF"/>
        </w:rPr>
        <w:drawing>
          <wp:inline distT="0" distB="0" distL="0" distR="0" wp14:anchorId="105E321C" wp14:editId="775A9F92">
            <wp:extent cx="5676900" cy="3784600"/>
            <wp:effectExtent l="0" t="0" r="12700" b="0"/>
            <wp:docPr id="10" name="Picture 10" descr="Macintosh HD:Users:georg:Dropbox:Apress:ProgrammingIoT:Source Code:Ch16:screenshots:Enabling ApplePay in the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eorg:Dropbox:Apress:ProgrammingIoT:Source Code:Ch16:screenshots:Enabling ApplePay in the ap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3784600"/>
                    </a:xfrm>
                    <a:prstGeom prst="rect">
                      <a:avLst/>
                    </a:prstGeom>
                    <a:noFill/>
                    <a:ln>
                      <a:noFill/>
                    </a:ln>
                  </pic:spPr>
                </pic:pic>
              </a:graphicData>
            </a:graphic>
          </wp:inline>
        </w:drawing>
      </w:r>
    </w:p>
    <w:p w14:paraId="1ECDAD3D" w14:textId="0C57E2C4" w:rsidR="00CC7ABE" w:rsidRPr="00CC7ABE" w:rsidRDefault="00561BC4" w:rsidP="00CC7ABE">
      <w:pPr>
        <w:pStyle w:val="FigureCaption"/>
        <w:rPr>
          <w:rFonts w:ascii="Times" w:hAnsi="Times"/>
          <w:sz w:val="20"/>
          <w:szCs w:val="20"/>
        </w:rPr>
      </w:pPr>
      <w:r>
        <w:rPr>
          <w:shd w:val="clear" w:color="auto" w:fill="FFFFFF"/>
        </w:rPr>
        <w:t>Figure 16-</w:t>
      </w:r>
      <w:commentRangeStart w:id="67"/>
      <w:del w:id="68" w:author="georg" w:date="2015-11-09T21:56:00Z">
        <w:r w:rsidR="000F04E6" w:rsidDel="004F5AB2">
          <w:rPr>
            <w:shd w:val="clear" w:color="auto" w:fill="FFFFFF"/>
          </w:rPr>
          <w:delText>7</w:delText>
        </w:r>
        <w:commentRangeEnd w:id="67"/>
        <w:r w:rsidR="00032B2E" w:rsidDel="004F5AB2">
          <w:rPr>
            <w:rFonts w:asciiTheme="minorHAnsi" w:hAnsiTheme="minorHAnsi"/>
            <w:i w:val="0"/>
            <w:sz w:val="22"/>
          </w:rPr>
          <w:commentReference w:id="67"/>
        </w:r>
      </w:del>
      <w:ins w:id="69" w:author="georg" w:date="2015-11-09T21:56:00Z">
        <w:r w:rsidR="004F5AB2">
          <w:t>6</w:t>
        </w:r>
      </w:ins>
      <w:r w:rsidR="00CC7ABE">
        <w:rPr>
          <w:shd w:val="clear" w:color="auto" w:fill="FFFFFF"/>
        </w:rPr>
        <w:t>. Enabling Apple Pay support in the app</w:t>
      </w:r>
    </w:p>
    <w:p w14:paraId="47CE082C" w14:textId="77777777" w:rsidR="005F1B77" w:rsidRDefault="005F1B77" w:rsidP="00794062">
      <w:pPr>
        <w:pStyle w:val="BodyText"/>
      </w:pPr>
    </w:p>
    <w:p w14:paraId="5F535711" w14:textId="58B13E12" w:rsidR="00CC7ABE" w:rsidRDefault="00962079" w:rsidP="00962079">
      <w:pPr>
        <w:pStyle w:val="Heading4"/>
      </w:pPr>
      <w:r>
        <w:t>Install prerequisites for working with a Payment Processor SDK</w:t>
      </w:r>
    </w:p>
    <w:p w14:paraId="53F5D6D0" w14:textId="39C2E716" w:rsidR="00ED512F" w:rsidRDefault="00962079" w:rsidP="00C647CF">
      <w:pPr>
        <w:pStyle w:val="BodyText"/>
      </w:pPr>
      <w:r>
        <w:t>As mentioned before, you would be hard pressed to find a Payment Processor that supports Swift natively. Until that happens, you will have to embed the Objective-C version of the SDK in your code.</w:t>
      </w:r>
    </w:p>
    <w:p w14:paraId="24C31F8C" w14:textId="6C9DFE12" w:rsidR="00B91786" w:rsidRDefault="00B91786" w:rsidP="00B91786">
      <w:pPr>
        <w:pStyle w:val="Heading4"/>
      </w:pPr>
      <w:r>
        <w:lastRenderedPageBreak/>
        <w:t>Install the Payment Processor SDK</w:t>
      </w:r>
    </w:p>
    <w:p w14:paraId="78E86CC7" w14:textId="237260FF" w:rsidR="00C647CF" w:rsidRDefault="00C647CF" w:rsidP="00C647CF">
      <w:pPr>
        <w:pStyle w:val="BodyText"/>
      </w:pPr>
      <w:r>
        <w:t xml:space="preserve">You can </w:t>
      </w:r>
      <w:r w:rsidR="00962079">
        <w:t xml:space="preserve">install </w:t>
      </w:r>
      <w:r w:rsidR="00097FA4">
        <w:t xml:space="preserve">the SDK manually into your project, which is bit more work; the easiest way is to install </w:t>
      </w:r>
      <w:r w:rsidR="00962079">
        <w:t>a dependency manager that will allow us to install the SDK on our Mac</w:t>
      </w:r>
      <w:r>
        <w:t xml:space="preserve">, such as </w:t>
      </w:r>
      <w:proofErr w:type="spellStart"/>
      <w:r>
        <w:t>Cocoapods</w:t>
      </w:r>
      <w:proofErr w:type="spellEnd"/>
      <w:r>
        <w:t xml:space="preserve"> or Carthage.</w:t>
      </w:r>
    </w:p>
    <w:p w14:paraId="35DEE148" w14:textId="314FBA18" w:rsidR="00DE574C" w:rsidRDefault="00DE574C" w:rsidP="00C647CF">
      <w:pPr>
        <w:pStyle w:val="BodyText"/>
      </w:pPr>
      <w:r>
        <w:t xml:space="preserve">The easiest way is to use </w:t>
      </w:r>
      <w:proofErr w:type="spellStart"/>
      <w:r>
        <w:t>cocoapods</w:t>
      </w:r>
      <w:proofErr w:type="spellEnd"/>
      <w:r>
        <w:t>:</w:t>
      </w:r>
    </w:p>
    <w:p w14:paraId="72771114" w14:textId="77777777" w:rsidR="00DE574C" w:rsidRDefault="00DE574C" w:rsidP="00827AC3">
      <w:pPr>
        <w:pStyle w:val="Code"/>
      </w:pPr>
      <w:r>
        <w:t>sudo gem install cocoapods</w:t>
      </w:r>
    </w:p>
    <w:p w14:paraId="4500231C" w14:textId="1D926261" w:rsidR="00DE574C" w:rsidRDefault="00DE574C" w:rsidP="00827AC3">
      <w:pPr>
        <w:pStyle w:val="Code"/>
      </w:pPr>
      <w:r>
        <w:t>pod init ApplePay.xcodeproj</w:t>
      </w:r>
    </w:p>
    <w:p w14:paraId="6723B5EF" w14:textId="77777777" w:rsidR="00827AC3" w:rsidRDefault="00827AC3" w:rsidP="00827AC3">
      <w:pPr>
        <w:pStyle w:val="Code"/>
      </w:pPr>
    </w:p>
    <w:p w14:paraId="4F8937FA" w14:textId="25BD1E7C" w:rsidR="00DE574C" w:rsidRDefault="00DE574C" w:rsidP="00DE574C">
      <w:pPr>
        <w:pStyle w:val="Code"/>
      </w:pPr>
      <w:r>
        <w:t>T</w:t>
      </w:r>
      <w:r w:rsidR="007C5870">
        <w:t>he</w:t>
      </w:r>
      <w:r>
        <w:t xml:space="preserve"> first </w:t>
      </w:r>
      <w:r w:rsidR="007C5870">
        <w:t xml:space="preserve">command is run with root privileges to install Cocoapods, then as the regular user, the second command </w:t>
      </w:r>
      <w:r>
        <w:t xml:space="preserve">will create a </w:t>
      </w:r>
      <w:r w:rsidR="006B62EA">
        <w:t xml:space="preserve">file called </w:t>
      </w:r>
      <w:r>
        <w:t xml:space="preserve">Podfile. </w:t>
      </w:r>
      <w:r w:rsidR="00A16AE6">
        <w:t>Use a text editor or vim to e</w:t>
      </w:r>
      <w:r>
        <w:t xml:space="preserve">dit the Podfile </w:t>
      </w:r>
      <w:r w:rsidR="006B62EA">
        <w:t xml:space="preserve">file </w:t>
      </w:r>
      <w:r>
        <w:t>and add Authorizenet</w:t>
      </w:r>
      <w:r w:rsidR="00807E5D">
        <w:t xml:space="preserve"> </w:t>
      </w:r>
      <w:r>
        <w:t>support:</w:t>
      </w:r>
      <w:r>
        <w:br/>
      </w:r>
      <w:r>
        <w:br/>
        <w:t>target 'ApplePay' do</w:t>
      </w:r>
    </w:p>
    <w:p w14:paraId="5E355985" w14:textId="66118F2D" w:rsidR="00DE574C" w:rsidRPr="00DE574C" w:rsidRDefault="00DE574C" w:rsidP="00DE574C">
      <w:pPr>
        <w:pStyle w:val="Code"/>
        <w:rPr>
          <w:b/>
        </w:rPr>
      </w:pPr>
      <w:r>
        <w:t xml:space="preserve">  </w:t>
      </w:r>
      <w:r w:rsidR="005D606F">
        <w:t xml:space="preserve">  </w:t>
      </w:r>
      <w:r w:rsidRPr="00DE574C">
        <w:rPr>
          <w:b/>
        </w:rPr>
        <w:t>pod 'authorizenet-sdk'</w:t>
      </w:r>
    </w:p>
    <w:p w14:paraId="3F0ED9BC" w14:textId="3FB82C24" w:rsidR="00DE574C" w:rsidRDefault="00DE574C" w:rsidP="00DE574C">
      <w:pPr>
        <w:pStyle w:val="Code"/>
      </w:pPr>
      <w:r>
        <w:t>end</w:t>
      </w:r>
    </w:p>
    <w:p w14:paraId="74602175" w14:textId="77777777" w:rsidR="00827AC3" w:rsidRDefault="00827AC3" w:rsidP="00827AC3">
      <w:pPr>
        <w:pStyle w:val="Code"/>
      </w:pPr>
    </w:p>
    <w:p w14:paraId="4974EB75" w14:textId="193DC3E3" w:rsidR="00807E5D" w:rsidRDefault="00807E5D" w:rsidP="00827AC3">
      <w:pPr>
        <w:pStyle w:val="Code"/>
      </w:pPr>
      <w:r>
        <w:t>If you are configuring for Stripe support, the target will look like</w:t>
      </w:r>
      <w:r>
        <w:br/>
      </w:r>
    </w:p>
    <w:p w14:paraId="71908F3D" w14:textId="77777777" w:rsidR="00807E5D" w:rsidRDefault="00807E5D" w:rsidP="00807E5D">
      <w:pPr>
        <w:pStyle w:val="Code"/>
      </w:pPr>
      <w:r>
        <w:t>target 'ApplePay' do</w:t>
      </w:r>
    </w:p>
    <w:p w14:paraId="4DC55CCF" w14:textId="57F17B3C" w:rsidR="00807E5D" w:rsidRPr="00DE574C" w:rsidRDefault="005D606F" w:rsidP="00807E5D">
      <w:pPr>
        <w:pStyle w:val="Code"/>
        <w:rPr>
          <w:b/>
        </w:rPr>
      </w:pPr>
      <w:r>
        <w:rPr>
          <w:b/>
        </w:rPr>
        <w:t xml:space="preserve">    </w:t>
      </w:r>
      <w:r w:rsidR="00807E5D" w:rsidRPr="00DE574C">
        <w:rPr>
          <w:b/>
        </w:rPr>
        <w:t xml:space="preserve">pod </w:t>
      </w:r>
      <w:r w:rsidR="00807E5D">
        <w:rPr>
          <w:b/>
        </w:rPr>
        <w:t>Stripe</w:t>
      </w:r>
      <w:r w:rsidR="00807E5D" w:rsidRPr="00DE574C">
        <w:rPr>
          <w:b/>
        </w:rPr>
        <w:t>'</w:t>
      </w:r>
    </w:p>
    <w:p w14:paraId="27864EDD" w14:textId="77777777" w:rsidR="00807E5D" w:rsidRDefault="00807E5D" w:rsidP="00807E5D">
      <w:pPr>
        <w:pStyle w:val="Code"/>
      </w:pPr>
      <w:r>
        <w:t>end</w:t>
      </w:r>
    </w:p>
    <w:p w14:paraId="668C29B5" w14:textId="77777777" w:rsidR="00807E5D" w:rsidRDefault="00807E5D" w:rsidP="00827AC3">
      <w:pPr>
        <w:pStyle w:val="Code"/>
      </w:pPr>
    </w:p>
    <w:p w14:paraId="05FE366C" w14:textId="2DE0F51C" w:rsidR="00827AC3" w:rsidRDefault="00827AC3" w:rsidP="00827AC3">
      <w:pPr>
        <w:pStyle w:val="Code"/>
      </w:pPr>
      <w:r w:rsidRPr="00827AC3">
        <w:t xml:space="preserve">Now you can </w:t>
      </w:r>
      <w:r>
        <w:t>install the SDK in your project</w:t>
      </w:r>
      <w:ins w:id="70" w:author="georg" w:date="2015-11-09T21:57:00Z">
        <w:r w:rsidR="004F5AB2">
          <w:t xml:space="preserve"> by typing "pod install" in your terminal window</w:t>
        </w:r>
      </w:ins>
      <w:r>
        <w:t xml:space="preserve"> (Listing 16-1):</w:t>
      </w:r>
    </w:p>
    <w:p w14:paraId="56DD9AA0" w14:textId="6340F2B9" w:rsidR="00827AC3" w:rsidRDefault="00827AC3" w:rsidP="00827AC3">
      <w:pPr>
        <w:pStyle w:val="CodeCaption"/>
      </w:pPr>
      <w:r>
        <w:t>Listing 16-1. Installing the Payment Processor SDK in your project</w:t>
      </w:r>
    </w:p>
    <w:p w14:paraId="6654E913" w14:textId="627E60EB" w:rsidR="00827AC3" w:rsidRDefault="00827AC3" w:rsidP="00827AC3">
      <w:pPr>
        <w:pStyle w:val="Code"/>
      </w:pPr>
      <w:commentRangeStart w:id="71"/>
      <w:commentRangeStart w:id="72"/>
      <w:r>
        <w:t>$ pod install</w:t>
      </w:r>
      <w:commentRangeEnd w:id="71"/>
      <w:r w:rsidR="00FC01C5">
        <w:rPr>
          <w:rFonts w:asciiTheme="minorHAnsi" w:hAnsiTheme="minorHAnsi"/>
          <w:noProof w:val="0"/>
          <w:sz w:val="22"/>
        </w:rPr>
        <w:commentReference w:id="71"/>
      </w:r>
      <w:commentRangeEnd w:id="72"/>
      <w:r w:rsidR="004F5AB2">
        <w:rPr>
          <w:rFonts w:asciiTheme="minorHAnsi" w:hAnsiTheme="minorHAnsi"/>
          <w:noProof w:val="0"/>
          <w:sz w:val="22"/>
        </w:rPr>
        <w:commentReference w:id="72"/>
      </w:r>
    </w:p>
    <w:p w14:paraId="0E81D81A" w14:textId="77777777" w:rsidR="00827AC3" w:rsidRDefault="00827AC3" w:rsidP="00827AC3">
      <w:pPr>
        <w:pStyle w:val="Code"/>
      </w:pPr>
      <w:r>
        <w:t>Creating shallow clone of spec repo `master` from `https://github.com/CocoaPods/Specs.git`</w:t>
      </w:r>
    </w:p>
    <w:p w14:paraId="264C071B" w14:textId="77777777" w:rsidR="00827AC3" w:rsidRDefault="00827AC3" w:rsidP="00827AC3">
      <w:pPr>
        <w:pStyle w:val="Code"/>
      </w:pPr>
      <w:r>
        <w:t>Updating local specs repositories</w:t>
      </w:r>
    </w:p>
    <w:p w14:paraId="4DB97059" w14:textId="77777777" w:rsidR="00827AC3" w:rsidRDefault="00827AC3" w:rsidP="00827AC3">
      <w:pPr>
        <w:pStyle w:val="Code"/>
      </w:pPr>
      <w:r>
        <w:t>Analyzing dependencies</w:t>
      </w:r>
    </w:p>
    <w:p w14:paraId="5E17E27E" w14:textId="77777777" w:rsidR="00827AC3" w:rsidRDefault="00827AC3" w:rsidP="00827AC3">
      <w:pPr>
        <w:pStyle w:val="Code"/>
      </w:pPr>
      <w:r>
        <w:t>Downloading dependencies</w:t>
      </w:r>
    </w:p>
    <w:p w14:paraId="5558E5A5" w14:textId="77777777" w:rsidR="00827AC3" w:rsidRDefault="00827AC3" w:rsidP="00827AC3">
      <w:pPr>
        <w:pStyle w:val="Code"/>
      </w:pPr>
      <w:r>
        <w:t>Installing authorizenet-sdk (1.9.3)</w:t>
      </w:r>
    </w:p>
    <w:p w14:paraId="4E6EDE08" w14:textId="77777777" w:rsidR="00827AC3" w:rsidRDefault="00827AC3" w:rsidP="00827AC3">
      <w:pPr>
        <w:pStyle w:val="Code"/>
      </w:pPr>
      <w:r>
        <w:t>Generating Pods project</w:t>
      </w:r>
    </w:p>
    <w:p w14:paraId="0E48B2C0" w14:textId="77777777" w:rsidR="00827AC3" w:rsidRDefault="00827AC3" w:rsidP="00827AC3">
      <w:pPr>
        <w:pStyle w:val="Code"/>
      </w:pPr>
      <w:r>
        <w:t>Integrating client project</w:t>
      </w:r>
    </w:p>
    <w:p w14:paraId="15FE1B10" w14:textId="77777777" w:rsidR="00827AC3" w:rsidRDefault="00827AC3" w:rsidP="00827AC3">
      <w:pPr>
        <w:pStyle w:val="Code"/>
      </w:pPr>
    </w:p>
    <w:p w14:paraId="5060E7D7" w14:textId="77777777" w:rsidR="00827AC3" w:rsidRDefault="00827AC3" w:rsidP="00827AC3">
      <w:pPr>
        <w:pStyle w:val="Code"/>
      </w:pPr>
      <w:r>
        <w:t>[!] Please close any current Xcode sessions and use `ApplePay.xcworkspace` for this project from now on.</w:t>
      </w:r>
    </w:p>
    <w:p w14:paraId="30AAF155" w14:textId="77777777" w:rsidR="00827AC3" w:rsidRDefault="00827AC3" w:rsidP="00827AC3">
      <w:pPr>
        <w:pStyle w:val="Code"/>
      </w:pPr>
      <w:r>
        <w:t>Sending stats</w:t>
      </w:r>
    </w:p>
    <w:p w14:paraId="667BDDD8" w14:textId="28F915A2" w:rsidR="00C647CF" w:rsidRPr="00827AC3" w:rsidRDefault="00827AC3" w:rsidP="00827AC3">
      <w:pPr>
        <w:pStyle w:val="Code"/>
      </w:pPr>
      <w:r>
        <w:t>Pod installation complete! There is 1 dependency from the Podfile and 1 total pod installed.</w:t>
      </w:r>
    </w:p>
    <w:p w14:paraId="194C9854" w14:textId="011CD0BF" w:rsidR="00827AC3" w:rsidRDefault="00127033" w:rsidP="00C647CF">
      <w:pPr>
        <w:pStyle w:val="BodyText"/>
      </w:pPr>
      <w:r>
        <w:t>Follow</w:t>
      </w:r>
      <w:r w:rsidR="00827AC3">
        <w:t xml:space="preserve"> </w:t>
      </w:r>
      <w:r w:rsidR="006B62EA">
        <w:t xml:space="preserve">the suggestion of the installer: </w:t>
      </w:r>
      <w:r w:rsidR="00827AC3">
        <w:t xml:space="preserve">close your </w:t>
      </w:r>
      <w:proofErr w:type="spellStart"/>
      <w:r w:rsidR="00827AC3">
        <w:t>XCode</w:t>
      </w:r>
      <w:proofErr w:type="spellEnd"/>
      <w:r w:rsidR="00827AC3">
        <w:t xml:space="preserve"> project, and open instead the </w:t>
      </w:r>
      <w:proofErr w:type="spellStart"/>
      <w:r w:rsidR="00827AC3" w:rsidRPr="00827AC3">
        <w:rPr>
          <w:rStyle w:val="CodeInline"/>
        </w:rPr>
        <w:t>ApplePay.xcworkspace</w:t>
      </w:r>
      <w:proofErr w:type="spellEnd"/>
      <w:r w:rsidR="00827AC3">
        <w:t xml:space="preserve"> project.</w:t>
      </w:r>
    </w:p>
    <w:p w14:paraId="0ECA571D" w14:textId="395947F2" w:rsidR="00FF782F" w:rsidRDefault="00827AC3" w:rsidP="00827AC3">
      <w:pPr>
        <w:pStyle w:val="BodyText"/>
      </w:pPr>
      <w:r>
        <w:lastRenderedPageBreak/>
        <w:t>Verify now that support for Objective-C embedding is enabled: in your project settings, go to the "Build Settings" tab, and make sure -</w:t>
      </w:r>
      <w:proofErr w:type="spellStart"/>
      <w:r>
        <w:t>ObjC</w:t>
      </w:r>
      <w:proofErr w:type="spellEnd"/>
      <w:r>
        <w:t xml:space="preserve"> is present under "Other Linker Flags". You can see this in the project in the Figure 16.</w:t>
      </w:r>
      <w:commentRangeStart w:id="73"/>
      <w:del w:id="74" w:author="georg" w:date="2015-11-09T21:58:00Z">
        <w:r w:rsidR="000F04E6" w:rsidDel="004F5AB2">
          <w:delText>8</w:delText>
        </w:r>
        <w:commentRangeEnd w:id="73"/>
        <w:r w:rsidR="00FC01C5" w:rsidDel="004F5AB2">
          <w:rPr>
            <w:rFonts w:asciiTheme="minorHAnsi" w:hAnsiTheme="minorHAnsi"/>
            <w:sz w:val="22"/>
          </w:rPr>
          <w:commentReference w:id="73"/>
        </w:r>
      </w:del>
      <w:ins w:id="75" w:author="georg" w:date="2015-11-09T21:58:00Z">
        <w:r w:rsidR="004F5AB2">
          <w:t>7</w:t>
        </w:r>
      </w:ins>
      <w:r>
        <w:t>:</w:t>
      </w:r>
    </w:p>
    <w:p w14:paraId="5D008635" w14:textId="4E60D837" w:rsidR="00827AC3" w:rsidRDefault="00FF782F" w:rsidP="00827AC3">
      <w:pPr>
        <w:pStyle w:val="BodyText"/>
      </w:pPr>
      <w:r>
        <w:rPr>
          <w:noProof/>
        </w:rPr>
        <w:drawing>
          <wp:inline distT="0" distB="0" distL="0" distR="0" wp14:anchorId="6878AAF8" wp14:editId="23107B8A">
            <wp:extent cx="5709920" cy="2550160"/>
            <wp:effectExtent l="0" t="0" r="5080" b="0"/>
            <wp:docPr id="15" name="Picture 15" descr="Macintosh HD:Users:georg:Dropbox:Apress:ProgrammingIoT:Source Code:Ch16:screenshots:Project configuration after Installing the 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eorg:Dropbox:Apress:ProgrammingIoT:Source Code:Ch16:screenshots:Project configuration after Installing the SD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9920" cy="2550160"/>
                    </a:xfrm>
                    <a:prstGeom prst="rect">
                      <a:avLst/>
                    </a:prstGeom>
                    <a:noFill/>
                    <a:ln>
                      <a:noFill/>
                    </a:ln>
                  </pic:spPr>
                </pic:pic>
              </a:graphicData>
            </a:graphic>
          </wp:inline>
        </w:drawing>
      </w:r>
    </w:p>
    <w:p w14:paraId="78297D96" w14:textId="21EAA5B8" w:rsidR="00827AC3" w:rsidRDefault="00827AC3" w:rsidP="00827AC3">
      <w:pPr>
        <w:pStyle w:val="FigureCaption"/>
      </w:pPr>
      <w:r>
        <w:t>Figure 16-</w:t>
      </w:r>
      <w:commentRangeStart w:id="76"/>
      <w:del w:id="77" w:author="georg" w:date="2015-11-09T21:58:00Z">
        <w:r w:rsidR="000F04E6" w:rsidDel="004F5AB2">
          <w:delText>8</w:delText>
        </w:r>
        <w:commentRangeEnd w:id="76"/>
        <w:r w:rsidR="00FC01C5" w:rsidDel="004F5AB2">
          <w:rPr>
            <w:rFonts w:asciiTheme="minorHAnsi" w:hAnsiTheme="minorHAnsi"/>
            <w:i w:val="0"/>
            <w:sz w:val="22"/>
          </w:rPr>
          <w:commentReference w:id="76"/>
        </w:r>
      </w:del>
      <w:ins w:id="78" w:author="georg" w:date="2015-11-09T21:58:00Z">
        <w:r w:rsidR="004F5AB2">
          <w:t>7</w:t>
        </w:r>
      </w:ins>
      <w:r>
        <w:t>. The project after installing the SDK</w:t>
      </w:r>
    </w:p>
    <w:p w14:paraId="6AC3D7A1" w14:textId="5BFB8A88" w:rsidR="00827AC3" w:rsidRDefault="00807E5D" w:rsidP="00827AC3">
      <w:pPr>
        <w:pStyle w:val="BodyText"/>
      </w:pPr>
      <w:r>
        <w:t xml:space="preserve">For </w:t>
      </w:r>
      <w:r w:rsidR="00FF782F">
        <w:t>Stripe</w:t>
      </w:r>
      <w:r>
        <w:t xml:space="preserve"> you </w:t>
      </w:r>
      <w:r w:rsidR="00FF782F">
        <w:t xml:space="preserve">also </w:t>
      </w:r>
      <w:r>
        <w:t xml:space="preserve">need to add the string </w:t>
      </w:r>
      <w:r w:rsidRPr="00807E5D">
        <w:rPr>
          <w:rStyle w:val="CodeInline"/>
        </w:rPr>
        <w:t>STRIPE_ENABLE_APPLEPAY</w:t>
      </w:r>
      <w:r>
        <w:t xml:space="preserve"> to the Preprocessor Macros in the Build Settings of your </w:t>
      </w:r>
      <w:r w:rsidR="000F04E6">
        <w:t>project, as shown in Figure 16-</w:t>
      </w:r>
      <w:commentRangeStart w:id="79"/>
      <w:del w:id="80" w:author="georg" w:date="2015-11-09T21:58:00Z">
        <w:r w:rsidR="000F04E6" w:rsidDel="004F5AB2">
          <w:delText>9</w:delText>
        </w:r>
        <w:commentRangeEnd w:id="79"/>
        <w:r w:rsidR="00FC01C5" w:rsidDel="004F5AB2">
          <w:rPr>
            <w:rFonts w:asciiTheme="minorHAnsi" w:hAnsiTheme="minorHAnsi"/>
            <w:sz w:val="22"/>
          </w:rPr>
          <w:commentReference w:id="79"/>
        </w:r>
      </w:del>
      <w:ins w:id="81" w:author="georg" w:date="2015-11-09T21:58:00Z">
        <w:r w:rsidR="004F5AB2">
          <w:t>8</w:t>
        </w:r>
      </w:ins>
      <w:r>
        <w:t xml:space="preserve">. The entry needs to be added to both Debug and Release entries in the Preprocessor Macros. </w:t>
      </w:r>
    </w:p>
    <w:p w14:paraId="46402FA4" w14:textId="34EE71F3" w:rsidR="00807E5D" w:rsidRDefault="00807E5D" w:rsidP="00827AC3">
      <w:pPr>
        <w:pStyle w:val="BodyText"/>
      </w:pPr>
      <w:r>
        <w:rPr>
          <w:noProof/>
        </w:rPr>
        <w:lastRenderedPageBreak/>
        <w:drawing>
          <wp:inline distT="0" distB="0" distL="0" distR="0" wp14:anchorId="1ABD2C87" wp14:editId="3A5DA0CB">
            <wp:extent cx="5715000" cy="2565400"/>
            <wp:effectExtent l="0" t="0" r="0" b="0"/>
            <wp:docPr id="7" name="Picture 7" descr="Macintosh HD:Users:gheorghe.chesler:Dropbox:Apress:ProgrammingIoT:Source Code:Ch16:screenshots:Stripe_enableMa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heorghe.chesler:Dropbox:Apress:ProgrammingIoT:Source Code:Ch16:screenshots:Stripe_enableMacr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565400"/>
                    </a:xfrm>
                    <a:prstGeom prst="rect">
                      <a:avLst/>
                    </a:prstGeom>
                    <a:noFill/>
                    <a:ln>
                      <a:noFill/>
                    </a:ln>
                  </pic:spPr>
                </pic:pic>
              </a:graphicData>
            </a:graphic>
          </wp:inline>
        </w:drawing>
      </w:r>
    </w:p>
    <w:p w14:paraId="20D61991" w14:textId="52352C93" w:rsidR="005B5E23" w:rsidRDefault="00807E5D" w:rsidP="00807E5D">
      <w:pPr>
        <w:pStyle w:val="FigureCaption"/>
      </w:pPr>
      <w:r>
        <w:t>Figure 16-</w:t>
      </w:r>
      <w:commentRangeStart w:id="82"/>
      <w:del w:id="83" w:author="georg" w:date="2015-11-09T21:58:00Z">
        <w:r w:rsidR="000F04E6" w:rsidDel="004F5AB2">
          <w:delText>9</w:delText>
        </w:r>
        <w:commentRangeEnd w:id="82"/>
        <w:r w:rsidR="00FC01C5" w:rsidDel="004F5AB2">
          <w:rPr>
            <w:rFonts w:asciiTheme="minorHAnsi" w:hAnsiTheme="minorHAnsi"/>
            <w:i w:val="0"/>
            <w:sz w:val="22"/>
          </w:rPr>
          <w:commentReference w:id="82"/>
        </w:r>
      </w:del>
      <w:ins w:id="84" w:author="georg" w:date="2015-11-09T21:58:00Z">
        <w:r w:rsidR="004F5AB2">
          <w:t>8</w:t>
        </w:r>
      </w:ins>
      <w:r>
        <w:t>. Adding a Preprocessor</w:t>
      </w:r>
    </w:p>
    <w:p w14:paraId="27708AAF" w14:textId="509F8A0B" w:rsidR="00807E5D" w:rsidRDefault="00807E5D" w:rsidP="00807E5D">
      <w:pPr>
        <w:pStyle w:val="FigureCaption"/>
      </w:pPr>
      <w:r>
        <w:t xml:space="preserve"> Macro entry for Stripe</w:t>
      </w:r>
    </w:p>
    <w:p w14:paraId="0428EBEF" w14:textId="70226A0B" w:rsidR="00B91786" w:rsidRDefault="000D204A" w:rsidP="00B91786">
      <w:pPr>
        <w:pStyle w:val="Heading4"/>
      </w:pPr>
      <w:r>
        <w:t>The</w:t>
      </w:r>
      <w:r w:rsidR="00B91786" w:rsidRPr="00B91786">
        <w:t xml:space="preserve"> Objective-C to Swift Bridging Header</w:t>
      </w:r>
    </w:p>
    <w:p w14:paraId="40CDF3C6" w14:textId="7C2E6879" w:rsidR="00B91786" w:rsidRDefault="00B91786" w:rsidP="00827AC3">
      <w:pPr>
        <w:pStyle w:val="BodyText"/>
      </w:pPr>
      <w:r>
        <w:t>To be able to use the SDK in our Swift code, we need to create a bridging header</w:t>
      </w:r>
      <w:r w:rsidR="00BB5504">
        <w:t xml:space="preserve"> that allows us to use Objective-C code from within our Swift code</w:t>
      </w:r>
      <w:r>
        <w:t>.</w:t>
      </w:r>
      <w:r w:rsidR="00BB5504">
        <w:t xml:space="preserve"> As mentioned before, most Payment Processors offer SDKs in Objective-C, and it will be a while until they will start offering a Swift version. This will be true of most </w:t>
      </w:r>
      <w:r w:rsidR="00BB5504">
        <w:lastRenderedPageBreak/>
        <w:t>SDKs you will embed in an app, so writing bridging headers will be a popular pastime</w:t>
      </w:r>
      <w:r w:rsidR="00E301B4">
        <w:t xml:space="preserve"> of the Swift warrior</w:t>
      </w:r>
      <w:r w:rsidR="00BB5504">
        <w:t>.</w:t>
      </w:r>
    </w:p>
    <w:p w14:paraId="137FB4F2" w14:textId="77777777" w:rsidR="005B5E23" w:rsidRDefault="005B5E23" w:rsidP="00827AC3">
      <w:pPr>
        <w:pStyle w:val="BodyText"/>
      </w:pPr>
    </w:p>
    <w:p w14:paraId="254D5F70" w14:textId="77777777" w:rsidR="005B5E23" w:rsidRDefault="005B5E23" w:rsidP="00827AC3">
      <w:pPr>
        <w:pStyle w:val="BodyText"/>
      </w:pPr>
    </w:p>
    <w:p w14:paraId="24531605" w14:textId="77777777" w:rsidR="005B5E23" w:rsidRDefault="005B5E23" w:rsidP="00827AC3">
      <w:pPr>
        <w:pStyle w:val="BodyText"/>
      </w:pPr>
    </w:p>
    <w:p w14:paraId="2280787D" w14:textId="77777777" w:rsidR="005B5E23" w:rsidRDefault="005B5E23" w:rsidP="00827AC3">
      <w:pPr>
        <w:pStyle w:val="BodyText"/>
      </w:pPr>
    </w:p>
    <w:p w14:paraId="359B0F81" w14:textId="77777777" w:rsidR="005B5E23" w:rsidRDefault="005B5E23" w:rsidP="00827AC3">
      <w:pPr>
        <w:pStyle w:val="BodyText"/>
      </w:pPr>
    </w:p>
    <w:p w14:paraId="18AE9544" w14:textId="77777777" w:rsidR="005B5E23" w:rsidRDefault="005B5E23" w:rsidP="00827AC3">
      <w:pPr>
        <w:pStyle w:val="BodyText"/>
      </w:pPr>
    </w:p>
    <w:p w14:paraId="35B91089" w14:textId="54C04C4A" w:rsidR="00B91786" w:rsidRDefault="00B91786" w:rsidP="00827AC3">
      <w:pPr>
        <w:pStyle w:val="BodyText"/>
      </w:pPr>
      <w:r w:rsidRPr="00B91786">
        <w:t xml:space="preserve">In the </w:t>
      </w:r>
      <w:proofErr w:type="spellStart"/>
      <w:r w:rsidRPr="00B91786">
        <w:t>XCode</w:t>
      </w:r>
      <w:proofErr w:type="spellEnd"/>
      <w:r w:rsidRPr="00B91786">
        <w:t xml:space="preserve"> menu click File &gt; New &gt; File &gt; iOS &gt; Source &gt; Header File, then click "Next"; name the file “bridge” and click Create.</w:t>
      </w:r>
      <w:r>
        <w:t xml:space="preserve"> </w:t>
      </w:r>
      <w:r w:rsidR="005D012A">
        <w:rPr>
          <w:noProof/>
        </w:rPr>
        <w:t>You can see this in Figure 16-</w:t>
      </w:r>
      <w:commentRangeStart w:id="85"/>
      <w:del w:id="86" w:author="georg" w:date="2015-11-09T21:59:00Z">
        <w:r w:rsidR="000F04E6" w:rsidDel="004F5AB2">
          <w:rPr>
            <w:noProof/>
          </w:rPr>
          <w:delText>10</w:delText>
        </w:r>
        <w:commentRangeEnd w:id="85"/>
        <w:r w:rsidR="008A137F" w:rsidDel="004F5AB2">
          <w:rPr>
            <w:rFonts w:asciiTheme="minorHAnsi" w:hAnsiTheme="minorHAnsi"/>
            <w:sz w:val="22"/>
          </w:rPr>
          <w:commentReference w:id="85"/>
        </w:r>
      </w:del>
      <w:ins w:id="87" w:author="georg" w:date="2015-11-09T21:59:00Z">
        <w:r w:rsidR="004F5AB2">
          <w:t>9</w:t>
        </w:r>
      </w:ins>
      <w:r w:rsidR="005D012A">
        <w:rPr>
          <w:noProof/>
        </w:rPr>
        <w:t>:</w:t>
      </w:r>
    </w:p>
    <w:p w14:paraId="3963A20F" w14:textId="54CEDDB9" w:rsidR="005D012A" w:rsidRDefault="005D012A" w:rsidP="00B91786">
      <w:pPr>
        <w:rPr>
          <w:rFonts w:ascii="HelveticaNeue-Roman" w:hAnsi="HelveticaNeue-Roman"/>
          <w:sz w:val="20"/>
        </w:rPr>
      </w:pPr>
      <w:r>
        <w:rPr>
          <w:rFonts w:ascii="HelveticaNeue-Roman" w:hAnsi="HelveticaNeue-Roman"/>
          <w:noProof/>
          <w:sz w:val="20"/>
        </w:rPr>
        <w:drawing>
          <wp:inline distT="0" distB="0" distL="0" distR="0" wp14:anchorId="50679D09" wp14:editId="5068854E">
            <wp:extent cx="5708650" cy="2813050"/>
            <wp:effectExtent l="0" t="0" r="6350" b="6350"/>
            <wp:docPr id="14" name="Picture 14" descr="Macintosh HD:Users:georg:Dropbox:Apress:ProgrammingIoT:Source Code:Ch16:screenshots:Creating the header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eorg:Dropbox:Apress:ProgrammingIoT:Source Code:Ch16:screenshots:Creating the header f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8650" cy="2813050"/>
                    </a:xfrm>
                    <a:prstGeom prst="rect">
                      <a:avLst/>
                    </a:prstGeom>
                    <a:noFill/>
                    <a:ln>
                      <a:noFill/>
                    </a:ln>
                  </pic:spPr>
                </pic:pic>
              </a:graphicData>
            </a:graphic>
          </wp:inline>
        </w:drawing>
      </w:r>
    </w:p>
    <w:p w14:paraId="2CE0F3FC" w14:textId="0D9B9757" w:rsidR="005D012A" w:rsidRDefault="000F04E6" w:rsidP="005D012A">
      <w:pPr>
        <w:pStyle w:val="FigureCaption"/>
      </w:pPr>
      <w:r>
        <w:t>Figure 16-</w:t>
      </w:r>
      <w:commentRangeStart w:id="88"/>
      <w:del w:id="89" w:author="georg" w:date="2015-11-09T21:59:00Z">
        <w:r w:rsidDel="004F5AB2">
          <w:delText>10</w:delText>
        </w:r>
        <w:commentRangeEnd w:id="88"/>
        <w:r w:rsidR="008A137F" w:rsidDel="004F5AB2">
          <w:rPr>
            <w:rFonts w:asciiTheme="minorHAnsi" w:hAnsiTheme="minorHAnsi"/>
            <w:i w:val="0"/>
            <w:sz w:val="22"/>
          </w:rPr>
          <w:commentReference w:id="88"/>
        </w:r>
      </w:del>
      <w:ins w:id="90" w:author="georg" w:date="2015-11-09T21:59:00Z">
        <w:r w:rsidR="004F5AB2">
          <w:t>9</w:t>
        </w:r>
      </w:ins>
      <w:r w:rsidR="005D012A">
        <w:t>. Creating the header file</w:t>
      </w:r>
    </w:p>
    <w:p w14:paraId="27EB165F" w14:textId="31143BAC" w:rsidR="008F4904" w:rsidRDefault="008F4904" w:rsidP="008F4904">
      <w:pPr>
        <w:pStyle w:val="BodyText"/>
      </w:pPr>
      <w:r>
        <w:t xml:space="preserve">In the </w:t>
      </w:r>
      <w:proofErr w:type="spellStart"/>
      <w:r>
        <w:t>bridge.h</w:t>
      </w:r>
      <w:proofErr w:type="spellEnd"/>
      <w:r>
        <w:t xml:space="preserve"> type the following import statement at the top of the file</w:t>
      </w:r>
      <w:ins w:id="91" w:author="Jeffrey" w:date="2015-11-08T21:38:00Z">
        <w:r w:rsidR="00F02BDA">
          <w:t xml:space="preserve"> </w:t>
        </w:r>
      </w:ins>
      <w:r w:rsidR="005B5E23">
        <w:t>(</w:t>
      </w:r>
      <w:proofErr w:type="spellStart"/>
      <w:r w:rsidR="005B5E23">
        <w:t>Authorizenet</w:t>
      </w:r>
      <w:proofErr w:type="spellEnd"/>
      <w:r w:rsidR="005B5E23">
        <w:t>)</w:t>
      </w:r>
      <w:r>
        <w:t>:</w:t>
      </w:r>
    </w:p>
    <w:p w14:paraId="35D783E1" w14:textId="527D7813" w:rsidR="008F4904" w:rsidRDefault="008F4904" w:rsidP="008F4904">
      <w:pPr>
        <w:pStyle w:val="Code"/>
      </w:pPr>
      <w:r>
        <w:t>#import &lt;</w:t>
      </w:r>
      <w:r w:rsidR="000B14A1">
        <w:t>authorizenet-sdk</w:t>
      </w:r>
      <w:r>
        <w:t>/</w:t>
      </w:r>
      <w:r w:rsidR="000B14A1">
        <w:t>AuthNet</w:t>
      </w:r>
      <w:r>
        <w:t>.h&gt;</w:t>
      </w:r>
    </w:p>
    <w:p w14:paraId="7CA11D87" w14:textId="627A0934" w:rsidR="005B5E23" w:rsidRDefault="005B5E23" w:rsidP="007331D1">
      <w:pPr>
        <w:pStyle w:val="BodyText"/>
      </w:pPr>
      <w:r>
        <w:t>If you are configuring your app to use Stripe as a Payment Processor, you will use instead:</w:t>
      </w:r>
    </w:p>
    <w:p w14:paraId="4BF6BD5A" w14:textId="42B111D8" w:rsidR="005B5E23" w:rsidRDefault="005B5E23" w:rsidP="005B5E23">
      <w:pPr>
        <w:pStyle w:val="Code"/>
      </w:pPr>
      <w:r>
        <w:t>#import &lt;Stripe/</w:t>
      </w:r>
      <w:r w:rsidRPr="005B5E23">
        <w:t xml:space="preserve"> </w:t>
      </w:r>
      <w:r>
        <w:t>Stripe.h&gt;</w:t>
      </w:r>
    </w:p>
    <w:p w14:paraId="134F4E4F" w14:textId="5EFFBEE6" w:rsidR="00B91786" w:rsidRDefault="005D012A" w:rsidP="007331D1">
      <w:pPr>
        <w:pStyle w:val="BodyText"/>
      </w:pPr>
      <w:r w:rsidRPr="00B91786">
        <w:lastRenderedPageBreak/>
        <w:t>Select the Project folder and navigate to Build Settings</w:t>
      </w:r>
      <w:r w:rsidR="007331D1">
        <w:t>, search for “Swift Compiler”</w:t>
      </w:r>
      <w:r w:rsidRPr="00B91786">
        <w:t xml:space="preserve">. </w:t>
      </w:r>
      <w:r w:rsidR="007331D1">
        <w:t>Verify that the “Install Objective-C Compatibility Header” is set to “Yes”</w:t>
      </w:r>
      <w:r w:rsidRPr="00B91786">
        <w:t>.</w:t>
      </w:r>
      <w:r w:rsidR="007331D1">
        <w:t xml:space="preserve"> Edit the Objective-C Generated Interface Header Name entries for Debug and Release and set </w:t>
      </w:r>
      <w:del w:id="92" w:author="georg" w:date="2015-11-09T22:00:00Z">
        <w:r w:rsidR="007331D1" w:rsidDel="00346523">
          <w:delText xml:space="preserve">them </w:delText>
        </w:r>
      </w:del>
      <w:ins w:id="93" w:author="georg" w:date="2015-11-09T22:00:00Z">
        <w:r w:rsidR="00346523">
          <w:t>their value</w:t>
        </w:r>
        <w:r w:rsidR="00346523">
          <w:t xml:space="preserve"> </w:t>
        </w:r>
      </w:ins>
      <w:r w:rsidR="007331D1">
        <w:t xml:space="preserve">to </w:t>
      </w:r>
      <w:commentRangeStart w:id="94"/>
      <w:r w:rsidR="007331D1">
        <w:t xml:space="preserve">the </w:t>
      </w:r>
      <w:del w:id="95" w:author="georg" w:date="2015-11-09T22:09:00Z">
        <w:r w:rsidR="007331D1" w:rsidDel="00346523">
          <w:delText>header</w:delText>
        </w:r>
      </w:del>
      <w:proofErr w:type="spellStart"/>
      <w:proofErr w:type="gramStart"/>
      <w:ins w:id="96" w:author="georg" w:date="2015-11-09T22:09:00Z">
        <w:r w:rsidR="00346523">
          <w:t>bridge</w:t>
        </w:r>
      </w:ins>
      <w:r w:rsidR="007331D1">
        <w:t>.h</w:t>
      </w:r>
      <w:proofErr w:type="spellEnd"/>
      <w:r w:rsidR="007331D1">
        <w:t xml:space="preserve"> </w:t>
      </w:r>
      <w:commentRangeEnd w:id="94"/>
      <w:proofErr w:type="gramEnd"/>
      <w:r w:rsidR="008A137F">
        <w:rPr>
          <w:rFonts w:asciiTheme="minorHAnsi" w:hAnsiTheme="minorHAnsi"/>
          <w:sz w:val="22"/>
        </w:rPr>
        <w:commentReference w:id="94"/>
      </w:r>
      <w:ins w:id="97" w:author="georg" w:date="2015-11-09T22:09:00Z">
        <w:r w:rsidR="004F094E">
          <w:t xml:space="preserve">, the header </w:t>
        </w:r>
      </w:ins>
      <w:r w:rsidR="007331D1">
        <w:t>file.</w:t>
      </w:r>
    </w:p>
    <w:p w14:paraId="212A6E20" w14:textId="77777777" w:rsidR="000D204A" w:rsidRDefault="000D204A" w:rsidP="007331D1">
      <w:pPr>
        <w:pStyle w:val="BodyText"/>
      </w:pPr>
    </w:p>
    <w:p w14:paraId="73CF9850" w14:textId="42D818E6" w:rsidR="000D204A" w:rsidRDefault="000D204A" w:rsidP="000D204A">
      <w:pPr>
        <w:pStyle w:val="Heading4"/>
      </w:pPr>
      <w:r>
        <w:t>The Main Storyboard</w:t>
      </w:r>
    </w:p>
    <w:p w14:paraId="08CEF40F" w14:textId="17F8810E" w:rsidR="000D204A" w:rsidRPr="000D204A" w:rsidRDefault="000D204A" w:rsidP="000D204A">
      <w:pPr>
        <w:pStyle w:val="BodyText"/>
      </w:pPr>
      <w:r>
        <w:t xml:space="preserve">For a simple storyboard we only define the field where we can specify the order amount, the Pay button, and a </w:t>
      </w:r>
      <w:proofErr w:type="spellStart"/>
      <w:r>
        <w:t>textarea</w:t>
      </w:r>
      <w:proofErr w:type="spellEnd"/>
      <w:r>
        <w:t xml:space="preserve"> that will be used by our logger library to show the ongoing activity. This is seen in Figure 16-</w:t>
      </w:r>
      <w:commentRangeStart w:id="98"/>
      <w:del w:id="99" w:author="georg" w:date="2015-11-09T22:09:00Z">
        <w:r w:rsidDel="004F094E">
          <w:delText>11</w:delText>
        </w:r>
        <w:commentRangeEnd w:id="98"/>
        <w:r w:rsidR="008A137F" w:rsidDel="004F094E">
          <w:rPr>
            <w:rFonts w:asciiTheme="minorHAnsi" w:hAnsiTheme="minorHAnsi"/>
            <w:sz w:val="22"/>
          </w:rPr>
          <w:commentReference w:id="98"/>
        </w:r>
      </w:del>
      <w:ins w:id="100" w:author="georg" w:date="2015-11-09T22:09:00Z">
        <w:r w:rsidR="004F094E">
          <w:t>10</w:t>
        </w:r>
      </w:ins>
      <w:r>
        <w:t>:</w:t>
      </w:r>
    </w:p>
    <w:p w14:paraId="14277067" w14:textId="6976ACC5" w:rsidR="000D204A" w:rsidRDefault="000D204A" w:rsidP="007331D1">
      <w:pPr>
        <w:pStyle w:val="BodyText"/>
      </w:pPr>
      <w:r>
        <w:rPr>
          <w:noProof/>
        </w:rPr>
        <w:drawing>
          <wp:inline distT="0" distB="0" distL="0" distR="0" wp14:anchorId="22316BD5" wp14:editId="1D4E8CA7">
            <wp:extent cx="5709920" cy="3383280"/>
            <wp:effectExtent l="0" t="0" r="5080" b="0"/>
            <wp:docPr id="18" name="Picture 18" descr="Macintosh HD:Users:georg:Dropbox:Apress:ProgrammingIoT:Source Code:Ch16:screenshots:The Main 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eorg:Dropbox:Apress:ProgrammingIoT:Source Code:Ch16:screenshots:The Main Story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9920" cy="3383280"/>
                    </a:xfrm>
                    <a:prstGeom prst="rect">
                      <a:avLst/>
                    </a:prstGeom>
                    <a:noFill/>
                    <a:ln>
                      <a:noFill/>
                    </a:ln>
                  </pic:spPr>
                </pic:pic>
              </a:graphicData>
            </a:graphic>
          </wp:inline>
        </w:drawing>
      </w:r>
    </w:p>
    <w:p w14:paraId="7E133B55" w14:textId="00527712" w:rsidR="000D204A" w:rsidRDefault="000D204A" w:rsidP="007331D1">
      <w:pPr>
        <w:pStyle w:val="BodyText"/>
      </w:pPr>
      <w:r>
        <w:t>Figure 16-</w:t>
      </w:r>
      <w:commentRangeStart w:id="101"/>
      <w:del w:id="102" w:author="georg" w:date="2015-11-09T22:09:00Z">
        <w:r w:rsidDel="004F094E">
          <w:delText>11</w:delText>
        </w:r>
        <w:commentRangeEnd w:id="101"/>
        <w:r w:rsidR="008A137F" w:rsidDel="004F094E">
          <w:rPr>
            <w:rFonts w:asciiTheme="minorHAnsi" w:hAnsiTheme="minorHAnsi"/>
            <w:sz w:val="22"/>
          </w:rPr>
          <w:commentReference w:id="101"/>
        </w:r>
      </w:del>
      <w:ins w:id="103" w:author="georg" w:date="2015-11-09T22:09:00Z">
        <w:r w:rsidR="004F094E">
          <w:t>10</w:t>
        </w:r>
      </w:ins>
      <w:r>
        <w:t xml:space="preserve">. </w:t>
      </w:r>
      <w:r w:rsidRPr="000D204A">
        <w:t>The Main Storyboard</w:t>
      </w:r>
    </w:p>
    <w:p w14:paraId="5F90021F" w14:textId="77777777" w:rsidR="002B17A8" w:rsidRDefault="002B17A8" w:rsidP="007331D1">
      <w:pPr>
        <w:pStyle w:val="BodyText"/>
      </w:pPr>
    </w:p>
    <w:p w14:paraId="3259C6AC" w14:textId="77777777" w:rsidR="00C1755A" w:rsidRDefault="00C1755A" w:rsidP="002B17A8">
      <w:pPr>
        <w:pStyle w:val="Heading4"/>
      </w:pPr>
    </w:p>
    <w:p w14:paraId="39277141" w14:textId="77777777" w:rsidR="00C1755A" w:rsidRDefault="00C1755A" w:rsidP="002B17A8">
      <w:pPr>
        <w:pStyle w:val="Heading4"/>
      </w:pPr>
    </w:p>
    <w:p w14:paraId="39308A01" w14:textId="77777777" w:rsidR="00C1755A" w:rsidRDefault="00C1755A" w:rsidP="002B17A8">
      <w:pPr>
        <w:pStyle w:val="Heading4"/>
      </w:pPr>
    </w:p>
    <w:p w14:paraId="162B1578" w14:textId="77777777" w:rsidR="00C1755A" w:rsidRDefault="00C1755A" w:rsidP="002B17A8">
      <w:pPr>
        <w:pStyle w:val="Heading4"/>
      </w:pPr>
    </w:p>
    <w:p w14:paraId="0DE34C8D" w14:textId="77777777" w:rsidR="00C1755A" w:rsidRDefault="00C1755A" w:rsidP="002B17A8">
      <w:pPr>
        <w:pStyle w:val="Heading4"/>
      </w:pPr>
    </w:p>
    <w:p w14:paraId="63FC7A4A" w14:textId="77777777" w:rsidR="00C1755A" w:rsidRDefault="00C1755A" w:rsidP="002B17A8">
      <w:pPr>
        <w:pStyle w:val="Heading4"/>
      </w:pPr>
    </w:p>
    <w:p w14:paraId="65241A53" w14:textId="658E4B7E" w:rsidR="002B17A8" w:rsidRDefault="000D204A" w:rsidP="002B17A8">
      <w:pPr>
        <w:pStyle w:val="Heading4"/>
      </w:pPr>
      <w:r>
        <w:t>The</w:t>
      </w:r>
      <w:r w:rsidR="002B17A8">
        <w:t xml:space="preserve"> logger library</w:t>
      </w:r>
    </w:p>
    <w:p w14:paraId="3512D432" w14:textId="77777777" w:rsidR="002B17A8" w:rsidRDefault="002B17A8" w:rsidP="002B17A8">
      <w:pPr>
        <w:pStyle w:val="BodyText"/>
      </w:pPr>
      <w:r>
        <w:t>The logger library was assigned a variable in the View Controller that will keep an instance of the logger around with the proper target assigned - in our case we use a text area field for the activity logging.</w:t>
      </w:r>
    </w:p>
    <w:p w14:paraId="2E63472D" w14:textId="75680376" w:rsidR="002B17A8" w:rsidRDefault="002B17A8" w:rsidP="002B17A8">
      <w:pPr>
        <w:pStyle w:val="BodyText"/>
      </w:pPr>
      <w:r>
        <w:t xml:space="preserve">We will use the same logger library as in Chapter 13. </w:t>
      </w:r>
      <w:r w:rsidR="000D204A">
        <w:t xml:space="preserve">The Logger Library has </w:t>
      </w:r>
      <w:r>
        <w:t xml:space="preserve">just a couple functions that will allow us to track the API activity. These functions will interact with the </w:t>
      </w:r>
      <w:proofErr w:type="spellStart"/>
      <w:r>
        <w:t>textArea</w:t>
      </w:r>
      <w:proofErr w:type="spellEnd"/>
      <w:r>
        <w:t xml:space="preserve"> field we set up in the view controller. Just like in the View Controller, the </w:t>
      </w:r>
      <w:proofErr w:type="spellStart"/>
      <w:r>
        <w:t>textArea</w:t>
      </w:r>
      <w:proofErr w:type="spellEnd"/>
      <w:r>
        <w:t xml:space="preserve"> field is declared as optional, as it will be initialized in the </w:t>
      </w:r>
      <w:proofErr w:type="spellStart"/>
      <w:proofErr w:type="gramStart"/>
      <w:r>
        <w:t>init</w:t>
      </w:r>
      <w:proofErr w:type="spellEnd"/>
      <w:r>
        <w:t>(</w:t>
      </w:r>
      <w:proofErr w:type="gramEnd"/>
      <w:r>
        <w:t>) function.</w:t>
      </w:r>
      <w:r w:rsidR="00C1755A">
        <w:t xml:space="preserve">  </w:t>
      </w:r>
      <w:r>
        <w:t xml:space="preserve">The entire code of the </w:t>
      </w:r>
      <w:proofErr w:type="spellStart"/>
      <w:r>
        <w:t>UILogger.swift</w:t>
      </w:r>
      <w:proofErr w:type="spellEnd"/>
      <w:r>
        <w:t xml:space="preserve"> file can be seen in Listing 16-2.</w:t>
      </w:r>
    </w:p>
    <w:p w14:paraId="31AE47FD" w14:textId="77777777" w:rsidR="002B17A8" w:rsidRDefault="002B17A8" w:rsidP="002B17A8">
      <w:pPr>
        <w:pStyle w:val="CodeCaption"/>
      </w:pPr>
      <w:r>
        <w:t xml:space="preserve">Listing 16-2. The </w:t>
      </w:r>
      <w:proofErr w:type="spellStart"/>
      <w:r>
        <w:t>UILogger</w:t>
      </w:r>
      <w:proofErr w:type="spellEnd"/>
      <w:r>
        <w:t xml:space="preserve"> library</w:t>
      </w:r>
    </w:p>
    <w:p w14:paraId="060C890F" w14:textId="77777777" w:rsidR="002B17A8" w:rsidRDefault="002B17A8" w:rsidP="002B17A8">
      <w:pPr>
        <w:pStyle w:val="Code"/>
      </w:pPr>
      <w:r>
        <w:t>import Foundation</w:t>
      </w:r>
    </w:p>
    <w:p w14:paraId="29F2B741" w14:textId="77777777" w:rsidR="002B17A8" w:rsidRDefault="002B17A8" w:rsidP="002B17A8">
      <w:pPr>
        <w:pStyle w:val="Code"/>
      </w:pPr>
      <w:r>
        <w:t>import UIKit</w:t>
      </w:r>
    </w:p>
    <w:p w14:paraId="5F6CF1EF" w14:textId="77777777" w:rsidR="002B17A8" w:rsidRDefault="002B17A8" w:rsidP="002B17A8">
      <w:pPr>
        <w:pStyle w:val="Code"/>
      </w:pPr>
    </w:p>
    <w:p w14:paraId="718A35F0" w14:textId="77777777" w:rsidR="002B17A8" w:rsidRDefault="002B17A8" w:rsidP="002B17A8">
      <w:pPr>
        <w:pStyle w:val="Code"/>
      </w:pPr>
      <w:r>
        <w:t>class UILogger {</w:t>
      </w:r>
    </w:p>
    <w:p w14:paraId="5E442967" w14:textId="77777777" w:rsidR="002B17A8" w:rsidRDefault="002B17A8" w:rsidP="002B17A8">
      <w:pPr>
        <w:pStyle w:val="Code"/>
      </w:pPr>
      <w:r>
        <w:t xml:space="preserve">    var textArea : UITextView!</w:t>
      </w:r>
    </w:p>
    <w:p w14:paraId="77F53FF0" w14:textId="77777777" w:rsidR="002B17A8" w:rsidRDefault="002B17A8" w:rsidP="002B17A8">
      <w:pPr>
        <w:pStyle w:val="Code"/>
      </w:pPr>
      <w:r>
        <w:t xml:space="preserve">    </w:t>
      </w:r>
    </w:p>
    <w:p w14:paraId="16A2CD21" w14:textId="77777777" w:rsidR="002B17A8" w:rsidRDefault="002B17A8" w:rsidP="002B17A8">
      <w:pPr>
        <w:pStyle w:val="Code"/>
      </w:pPr>
      <w:r>
        <w:t xml:space="preserve">    required init(out: UITextView) {</w:t>
      </w:r>
    </w:p>
    <w:p w14:paraId="7EA43709" w14:textId="77777777" w:rsidR="002B17A8" w:rsidRDefault="002B17A8" w:rsidP="002B17A8">
      <w:pPr>
        <w:pStyle w:val="Code"/>
      </w:pPr>
      <w:r>
        <w:t xml:space="preserve">        dispatch_async(dispatch_get_main_queue()) {</w:t>
      </w:r>
    </w:p>
    <w:p w14:paraId="7CE0627B" w14:textId="77777777" w:rsidR="002B17A8" w:rsidRDefault="002B17A8" w:rsidP="002B17A8">
      <w:pPr>
        <w:pStyle w:val="Code"/>
      </w:pPr>
      <w:r>
        <w:t xml:space="preserve">            self.textArea = out</w:t>
      </w:r>
    </w:p>
    <w:p w14:paraId="472EFF98" w14:textId="77777777" w:rsidR="002B17A8" w:rsidRDefault="002B17A8" w:rsidP="002B17A8">
      <w:pPr>
        <w:pStyle w:val="Code"/>
      </w:pPr>
      <w:r>
        <w:t xml:space="preserve">        };</w:t>
      </w:r>
    </w:p>
    <w:p w14:paraId="71104E3F" w14:textId="77777777" w:rsidR="002B17A8" w:rsidRDefault="002B17A8" w:rsidP="002B17A8">
      <w:pPr>
        <w:pStyle w:val="Code"/>
      </w:pPr>
      <w:r>
        <w:t xml:space="preserve">        self.set()</w:t>
      </w:r>
    </w:p>
    <w:p w14:paraId="1996B389" w14:textId="77777777" w:rsidR="002B17A8" w:rsidRDefault="002B17A8" w:rsidP="002B17A8">
      <w:pPr>
        <w:pStyle w:val="Code"/>
      </w:pPr>
      <w:r>
        <w:t xml:space="preserve">    }</w:t>
      </w:r>
    </w:p>
    <w:p w14:paraId="457250EE" w14:textId="77777777" w:rsidR="002B17A8" w:rsidRDefault="002B17A8" w:rsidP="002B17A8">
      <w:pPr>
        <w:pStyle w:val="Code"/>
      </w:pPr>
      <w:r>
        <w:t xml:space="preserve">    </w:t>
      </w:r>
    </w:p>
    <w:p w14:paraId="4D97A336" w14:textId="77777777" w:rsidR="002B17A8" w:rsidRDefault="002B17A8" w:rsidP="002B17A8">
      <w:pPr>
        <w:pStyle w:val="Code"/>
      </w:pPr>
      <w:r>
        <w:t xml:space="preserve">    func set(text: String?="") {</w:t>
      </w:r>
    </w:p>
    <w:p w14:paraId="4D5D25E8" w14:textId="77777777" w:rsidR="002B17A8" w:rsidRDefault="002B17A8" w:rsidP="002B17A8">
      <w:pPr>
        <w:pStyle w:val="Code"/>
      </w:pPr>
      <w:r>
        <w:t xml:space="preserve">        dispatch_async(dispatch_get_main_queue()) {</w:t>
      </w:r>
    </w:p>
    <w:p w14:paraId="09842694" w14:textId="77777777" w:rsidR="002B17A8" w:rsidRDefault="002B17A8" w:rsidP="002B17A8">
      <w:pPr>
        <w:pStyle w:val="Code"/>
      </w:pPr>
      <w:r>
        <w:t xml:space="preserve">            self.textArea!.text = text</w:t>
      </w:r>
    </w:p>
    <w:p w14:paraId="2DC8A175" w14:textId="77777777" w:rsidR="002B17A8" w:rsidRDefault="002B17A8" w:rsidP="002B17A8">
      <w:pPr>
        <w:pStyle w:val="Code"/>
      </w:pPr>
      <w:r>
        <w:t xml:space="preserve">        };</w:t>
      </w:r>
    </w:p>
    <w:p w14:paraId="04E6C6FF" w14:textId="77777777" w:rsidR="002B17A8" w:rsidRDefault="002B17A8" w:rsidP="002B17A8">
      <w:pPr>
        <w:pStyle w:val="Code"/>
      </w:pPr>
      <w:r>
        <w:t xml:space="preserve">    }</w:t>
      </w:r>
    </w:p>
    <w:p w14:paraId="246CCEAC" w14:textId="77777777" w:rsidR="002B17A8" w:rsidRDefault="002B17A8" w:rsidP="002B17A8">
      <w:pPr>
        <w:pStyle w:val="Code"/>
      </w:pPr>
      <w:r>
        <w:t xml:space="preserve">    </w:t>
      </w:r>
    </w:p>
    <w:p w14:paraId="7D417280" w14:textId="77777777" w:rsidR="002B17A8" w:rsidRDefault="002B17A8" w:rsidP="002B17A8">
      <w:pPr>
        <w:pStyle w:val="Code"/>
      </w:pPr>
      <w:r>
        <w:t xml:space="preserve">    func logEvent(message: String) {</w:t>
      </w:r>
    </w:p>
    <w:p w14:paraId="52D2866B" w14:textId="77777777" w:rsidR="002B17A8" w:rsidRDefault="002B17A8" w:rsidP="002B17A8">
      <w:pPr>
        <w:pStyle w:val="Code"/>
      </w:pPr>
      <w:r>
        <w:t xml:space="preserve">        dispatch_async(dispatch_get_main_queue()) {</w:t>
      </w:r>
    </w:p>
    <w:p w14:paraId="717BA2B1" w14:textId="77777777" w:rsidR="002B17A8" w:rsidRDefault="002B17A8" w:rsidP="002B17A8">
      <w:pPr>
        <w:pStyle w:val="Code"/>
      </w:pPr>
      <w:r>
        <w:t xml:space="preserve">            self.textArea!.text = self.textArea!.text.stringByAppendingString("=&gt; " + message + "\n")</w:t>
      </w:r>
    </w:p>
    <w:p w14:paraId="2F1D48C1" w14:textId="77777777" w:rsidR="002B17A8" w:rsidRDefault="002B17A8" w:rsidP="002B17A8">
      <w:pPr>
        <w:pStyle w:val="Code"/>
      </w:pPr>
      <w:r>
        <w:t xml:space="preserve">        };</w:t>
      </w:r>
    </w:p>
    <w:p w14:paraId="117CCFAF" w14:textId="77777777" w:rsidR="002B17A8" w:rsidRDefault="002B17A8" w:rsidP="002B17A8">
      <w:pPr>
        <w:pStyle w:val="Code"/>
      </w:pPr>
      <w:r>
        <w:t xml:space="preserve">    }</w:t>
      </w:r>
    </w:p>
    <w:p w14:paraId="7C382F8F" w14:textId="77777777" w:rsidR="002B17A8" w:rsidRDefault="002B17A8" w:rsidP="002B17A8">
      <w:pPr>
        <w:pStyle w:val="Code"/>
      </w:pPr>
      <w:r>
        <w:t>}</w:t>
      </w:r>
    </w:p>
    <w:p w14:paraId="32AE55F3" w14:textId="6FEAB2AC" w:rsidR="002B17A8" w:rsidRDefault="000D204A" w:rsidP="007331D1">
      <w:pPr>
        <w:pStyle w:val="BodyText"/>
      </w:pPr>
      <w:r>
        <w:lastRenderedPageBreak/>
        <w:t xml:space="preserve">We can see </w:t>
      </w:r>
      <w:commentRangeStart w:id="104"/>
      <w:commentRangeStart w:id="105"/>
      <w:r>
        <w:t xml:space="preserve">the View Controller Scene </w:t>
      </w:r>
      <w:commentRangeEnd w:id="104"/>
      <w:r w:rsidR="0058738E">
        <w:rPr>
          <w:rFonts w:asciiTheme="minorHAnsi" w:hAnsiTheme="minorHAnsi"/>
          <w:sz w:val="22"/>
        </w:rPr>
        <w:commentReference w:id="104"/>
      </w:r>
      <w:commentRangeEnd w:id="105"/>
      <w:r w:rsidR="004F094E">
        <w:rPr>
          <w:rFonts w:asciiTheme="minorHAnsi" w:hAnsiTheme="minorHAnsi"/>
          <w:sz w:val="22"/>
        </w:rPr>
        <w:commentReference w:id="105"/>
      </w:r>
      <w:r>
        <w:t>with the minimum set of requirements wired in Figure 16-11</w:t>
      </w:r>
      <w:ins w:id="106" w:author="georg" w:date="2015-11-09T22:11:00Z">
        <w:r w:rsidR="004F094E">
          <w:t xml:space="preserve">. We see the mappings for </w:t>
        </w:r>
        <w:proofErr w:type="spellStart"/>
        <w:r w:rsidR="004F094E">
          <w:t>paymentValueField</w:t>
        </w:r>
        <w:proofErr w:type="spellEnd"/>
        <w:r w:rsidR="004F094E">
          <w:t xml:space="preserve"> and </w:t>
        </w:r>
        <w:proofErr w:type="spellStart"/>
        <w:r w:rsidR="004F094E">
          <w:t>textArea</w:t>
        </w:r>
        <w:proofErr w:type="spellEnd"/>
        <w:r w:rsidR="004F094E">
          <w:t xml:space="preserve">, as well as the </w:t>
        </w:r>
      </w:ins>
      <w:proofErr w:type="spellStart"/>
      <w:ins w:id="107" w:author="georg" w:date="2015-11-09T22:12:00Z">
        <w:r w:rsidR="004F094E">
          <w:t>payWithApplePay</w:t>
        </w:r>
        <w:proofErr w:type="spellEnd"/>
        <w:r w:rsidR="004F094E">
          <w:t xml:space="preserve"> </w:t>
        </w:r>
      </w:ins>
      <w:ins w:id="108" w:author="georg" w:date="2015-11-09T22:11:00Z">
        <w:r w:rsidR="004F094E">
          <w:t>button wiring to the defau</w:t>
        </w:r>
      </w:ins>
      <w:ins w:id="109" w:author="georg" w:date="2015-11-09T22:12:00Z">
        <w:r w:rsidR="004F094E">
          <w:t>lt action</w:t>
        </w:r>
      </w:ins>
      <w:r>
        <w:t>:</w:t>
      </w:r>
    </w:p>
    <w:p w14:paraId="65004D60" w14:textId="0E809747" w:rsidR="000D204A" w:rsidRDefault="000D204A" w:rsidP="007331D1">
      <w:pPr>
        <w:pStyle w:val="BodyText"/>
      </w:pPr>
      <w:r>
        <w:rPr>
          <w:noProof/>
        </w:rPr>
        <w:drawing>
          <wp:inline distT="0" distB="0" distL="0" distR="0" wp14:anchorId="7CEFC6C3" wp14:editId="0DE46843">
            <wp:extent cx="5709920" cy="2326640"/>
            <wp:effectExtent l="0" t="0" r="5080" b="10160"/>
            <wp:docPr id="17" name="Picture 17" descr="Macintosh HD:Users:georg:Dropbox:Apress:ProgrammingIoT:Source Code:Ch16:screenshots:The ViewController 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eorg:Dropbox:Apress:ProgrammingIoT:Source Code:Ch16:screenshots:The ViewController Scen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9920" cy="2326640"/>
                    </a:xfrm>
                    <a:prstGeom prst="rect">
                      <a:avLst/>
                    </a:prstGeom>
                    <a:noFill/>
                    <a:ln>
                      <a:noFill/>
                    </a:ln>
                  </pic:spPr>
                </pic:pic>
              </a:graphicData>
            </a:graphic>
          </wp:inline>
        </w:drawing>
      </w:r>
    </w:p>
    <w:p w14:paraId="6434B3B1" w14:textId="436DC3E0" w:rsidR="000D204A" w:rsidRDefault="000D204A" w:rsidP="007331D1">
      <w:pPr>
        <w:pStyle w:val="BodyText"/>
      </w:pPr>
      <w:r>
        <w:t xml:space="preserve">Figure 16-11. </w:t>
      </w:r>
      <w:r w:rsidRPr="000D204A">
        <w:t xml:space="preserve">The </w:t>
      </w:r>
      <w:proofErr w:type="spellStart"/>
      <w:r w:rsidRPr="000D204A">
        <w:t>ViewController</w:t>
      </w:r>
      <w:proofErr w:type="spellEnd"/>
      <w:r w:rsidRPr="000D204A">
        <w:t xml:space="preserve"> Scene</w:t>
      </w:r>
    </w:p>
    <w:p w14:paraId="5E1FC332" w14:textId="77777777" w:rsidR="007577C7" w:rsidRDefault="007577C7" w:rsidP="007331D1">
      <w:pPr>
        <w:pStyle w:val="BodyText"/>
      </w:pPr>
    </w:p>
    <w:p w14:paraId="03904FE7" w14:textId="1EAB340B" w:rsidR="007577C7" w:rsidRDefault="007577C7" w:rsidP="002B17A8">
      <w:pPr>
        <w:pStyle w:val="Heading3"/>
      </w:pPr>
      <w:r>
        <w:t>Implementing Apple Pay payments with Stripe</w:t>
      </w:r>
    </w:p>
    <w:p w14:paraId="17A0DDC9" w14:textId="28F83B3A" w:rsidR="007577C7" w:rsidRDefault="007577C7" w:rsidP="007331D1">
      <w:pPr>
        <w:pStyle w:val="BodyText"/>
      </w:pPr>
      <w:r>
        <w:t>To keep things simple, we will continue implementing an example with Stripe – all other payment processors will have different ways of approaching this, given that some might have an SDK or not, and the SDK is usually in Objective-C. Further down the road when the payment processors warm up to a stable version of Swift, they might even offer a pure swift implementation of their SDK.</w:t>
      </w:r>
    </w:p>
    <w:p w14:paraId="071D16A6" w14:textId="15FBBD84" w:rsidR="007577C7" w:rsidRDefault="007577C7" w:rsidP="007331D1">
      <w:pPr>
        <w:pStyle w:val="BodyText"/>
      </w:pPr>
      <w:r w:rsidRPr="007577C7">
        <w:t xml:space="preserve">Your application needs to be able to communicate with your Stripe account, and use the publishable key that was generated when you created your account. You generated two sets of keys: a test key and a live key. We </w:t>
      </w:r>
      <w:ins w:id="110" w:author="Jeffrey" w:date="2015-11-08T21:39:00Z">
        <w:r w:rsidR="00412DBD">
          <w:t xml:space="preserve">will </w:t>
        </w:r>
      </w:ins>
      <w:r w:rsidRPr="007577C7">
        <w:t xml:space="preserve">set up for now the test key, and initialize the SDK instance in the </w:t>
      </w:r>
      <w:proofErr w:type="spellStart"/>
      <w:r w:rsidRPr="007577C7">
        <w:t>AppDelegate</w:t>
      </w:r>
      <w:r>
        <w:t>.swift</w:t>
      </w:r>
      <w:proofErr w:type="spellEnd"/>
      <w:r>
        <w:t xml:space="preserve"> file</w:t>
      </w:r>
      <w:r w:rsidRPr="007577C7">
        <w:t xml:space="preserve"> </w:t>
      </w:r>
      <w:proofErr w:type="spellStart"/>
      <w:r w:rsidRPr="007577C7">
        <w:t>didFinishLaunchingWithOptions</w:t>
      </w:r>
      <w:proofErr w:type="spellEnd"/>
      <w:r w:rsidRPr="007577C7">
        <w:t>() function. This will make sure this value will be set for the lifecycle of the app.</w:t>
      </w:r>
      <w:r w:rsidR="0010382F">
        <w:t xml:space="preserve"> The relevant code from </w:t>
      </w:r>
      <w:proofErr w:type="spellStart"/>
      <w:r w:rsidR="0010382F">
        <w:t>AppDelegate.swift</w:t>
      </w:r>
      <w:proofErr w:type="spellEnd"/>
      <w:r>
        <w:t xml:space="preserve"> is shown in Listing 16-</w:t>
      </w:r>
      <w:commentRangeStart w:id="111"/>
      <w:del w:id="112" w:author="georg" w:date="2015-11-09T22:13:00Z">
        <w:r w:rsidDel="004F094E">
          <w:delText>1</w:delText>
        </w:r>
        <w:commentRangeEnd w:id="111"/>
        <w:r w:rsidR="0058738E" w:rsidDel="004F094E">
          <w:rPr>
            <w:rFonts w:asciiTheme="minorHAnsi" w:hAnsiTheme="minorHAnsi"/>
            <w:sz w:val="22"/>
          </w:rPr>
          <w:commentReference w:id="111"/>
        </w:r>
      </w:del>
      <w:ins w:id="113" w:author="georg" w:date="2015-11-09T22:13:00Z">
        <w:r w:rsidR="004F094E">
          <w:t>3</w:t>
        </w:r>
      </w:ins>
      <w:r>
        <w:t>:</w:t>
      </w:r>
    </w:p>
    <w:p w14:paraId="1425BD29" w14:textId="5A1F8B67" w:rsidR="007577C7" w:rsidRDefault="007577C7" w:rsidP="007577C7">
      <w:pPr>
        <w:pStyle w:val="CodeCaption"/>
      </w:pPr>
      <w:r>
        <w:t>Listing 16-</w:t>
      </w:r>
      <w:commentRangeStart w:id="114"/>
      <w:del w:id="115" w:author="georg" w:date="2015-11-09T22:13:00Z">
        <w:r w:rsidDel="004F094E">
          <w:delText>1</w:delText>
        </w:r>
      </w:del>
      <w:commentRangeEnd w:id="114"/>
      <w:ins w:id="116" w:author="georg" w:date="2015-11-09T22:13:00Z">
        <w:r w:rsidR="004F094E">
          <w:t>3</w:t>
        </w:r>
      </w:ins>
      <w:r w:rsidR="0058738E">
        <w:rPr>
          <w:rFonts w:asciiTheme="minorHAnsi" w:hAnsiTheme="minorHAnsi"/>
          <w:i w:val="0"/>
          <w:sz w:val="22"/>
        </w:rPr>
        <w:commentReference w:id="114"/>
      </w:r>
      <w:r>
        <w:t>. Setting the Stripe public key</w:t>
      </w:r>
    </w:p>
    <w:p w14:paraId="6915EC04" w14:textId="77777777" w:rsidR="007577C7" w:rsidRDefault="007577C7" w:rsidP="007577C7">
      <w:pPr>
        <w:pStyle w:val="Code"/>
      </w:pPr>
      <w:r>
        <w:rPr>
          <w:color w:val="AA0D91"/>
        </w:rPr>
        <w:t>import</w:t>
      </w:r>
      <w:r>
        <w:t xml:space="preserve"> UIKit</w:t>
      </w:r>
    </w:p>
    <w:p w14:paraId="090C319E" w14:textId="77777777" w:rsidR="007577C7" w:rsidRDefault="007577C7" w:rsidP="007577C7">
      <w:pPr>
        <w:pStyle w:val="Code"/>
      </w:pPr>
      <w:r>
        <w:rPr>
          <w:color w:val="AA0D91"/>
        </w:rPr>
        <w:t>import</w:t>
      </w:r>
      <w:r>
        <w:t xml:space="preserve"> Stripe</w:t>
      </w:r>
    </w:p>
    <w:p w14:paraId="33D83DE9" w14:textId="77777777" w:rsidR="007577C7" w:rsidRDefault="007577C7" w:rsidP="007577C7">
      <w:pPr>
        <w:pStyle w:val="Code"/>
      </w:pPr>
    </w:p>
    <w:p w14:paraId="09CBE060" w14:textId="77777777" w:rsidR="007577C7" w:rsidRDefault="007577C7" w:rsidP="007577C7">
      <w:pPr>
        <w:pStyle w:val="Code"/>
      </w:pPr>
      <w:r>
        <w:rPr>
          <w:color w:val="AA0D91"/>
        </w:rPr>
        <w:t>@UIApplicationMain</w:t>
      </w:r>
    </w:p>
    <w:p w14:paraId="6D6B7659" w14:textId="77777777" w:rsidR="007577C7" w:rsidRDefault="007577C7" w:rsidP="007577C7">
      <w:pPr>
        <w:pStyle w:val="Code"/>
      </w:pPr>
      <w:r>
        <w:rPr>
          <w:color w:val="AA0D91"/>
        </w:rPr>
        <w:t>class</w:t>
      </w:r>
      <w:r>
        <w:t xml:space="preserve"> AppDelegate: </w:t>
      </w:r>
      <w:r>
        <w:rPr>
          <w:color w:val="5C2699"/>
        </w:rPr>
        <w:t>UIResponder</w:t>
      </w:r>
      <w:r>
        <w:t xml:space="preserve">, </w:t>
      </w:r>
      <w:r>
        <w:rPr>
          <w:color w:val="5C2699"/>
        </w:rPr>
        <w:t>UIApplicationDelegate</w:t>
      </w:r>
      <w:r>
        <w:t xml:space="preserve"> {</w:t>
      </w:r>
    </w:p>
    <w:p w14:paraId="4EA82C5E" w14:textId="77777777" w:rsidR="007577C7" w:rsidRDefault="007577C7" w:rsidP="007577C7">
      <w:pPr>
        <w:pStyle w:val="Code"/>
      </w:pPr>
    </w:p>
    <w:p w14:paraId="24BAEBB1" w14:textId="77777777" w:rsidR="007577C7" w:rsidRDefault="007577C7" w:rsidP="007577C7">
      <w:pPr>
        <w:pStyle w:val="Code"/>
      </w:pPr>
      <w:r>
        <w:t xml:space="preserve">    </w:t>
      </w:r>
      <w:r>
        <w:rPr>
          <w:color w:val="AA0D91"/>
        </w:rPr>
        <w:t>let</w:t>
      </w:r>
      <w:r>
        <w:t xml:space="preserve"> StripePublishableKey = </w:t>
      </w:r>
      <w:r>
        <w:rPr>
          <w:color w:val="C41A16"/>
        </w:rPr>
        <w:t>"pk_test_i65Y88AqZG908xvGwFIJYkSE"</w:t>
      </w:r>
    </w:p>
    <w:p w14:paraId="31F09B1A" w14:textId="77777777" w:rsidR="007577C7" w:rsidRDefault="007577C7" w:rsidP="007577C7">
      <w:pPr>
        <w:pStyle w:val="Code"/>
      </w:pPr>
      <w:r>
        <w:t xml:space="preserve">    </w:t>
      </w:r>
      <w:r>
        <w:rPr>
          <w:color w:val="AA0D91"/>
        </w:rPr>
        <w:t>var</w:t>
      </w:r>
      <w:r>
        <w:t xml:space="preserve"> window: </w:t>
      </w:r>
      <w:r>
        <w:rPr>
          <w:color w:val="5C2699"/>
        </w:rPr>
        <w:t>UIWindow</w:t>
      </w:r>
      <w:r>
        <w:t>?</w:t>
      </w:r>
    </w:p>
    <w:p w14:paraId="767AF7F4" w14:textId="77777777" w:rsidR="007577C7" w:rsidRDefault="007577C7" w:rsidP="007577C7">
      <w:pPr>
        <w:pStyle w:val="Code"/>
      </w:pPr>
      <w:r>
        <w:t xml:space="preserve">    </w:t>
      </w:r>
    </w:p>
    <w:p w14:paraId="66873EBA" w14:textId="77777777" w:rsidR="007577C7" w:rsidRDefault="007577C7" w:rsidP="007577C7">
      <w:pPr>
        <w:pStyle w:val="Code"/>
      </w:pPr>
      <w:r>
        <w:t xml:space="preserve">    </w:t>
      </w:r>
      <w:r>
        <w:rPr>
          <w:color w:val="AA0D91"/>
        </w:rPr>
        <w:t>func</w:t>
      </w:r>
      <w:r>
        <w:t xml:space="preserve"> application(application: </w:t>
      </w:r>
      <w:r>
        <w:rPr>
          <w:color w:val="5C2699"/>
        </w:rPr>
        <w:t>UIApplication</w:t>
      </w:r>
      <w:r>
        <w:t>, didFinishLaunchingWithOptions launchOptions: [</w:t>
      </w:r>
      <w:r>
        <w:rPr>
          <w:color w:val="5C2699"/>
        </w:rPr>
        <w:t>NSObject</w:t>
      </w:r>
      <w:r>
        <w:t xml:space="preserve">: </w:t>
      </w:r>
      <w:r>
        <w:rPr>
          <w:color w:val="5C2699"/>
        </w:rPr>
        <w:t>AnyObject</w:t>
      </w:r>
      <w:r>
        <w:t xml:space="preserve">]?) -&gt; </w:t>
      </w:r>
      <w:r>
        <w:rPr>
          <w:color w:val="5C2699"/>
        </w:rPr>
        <w:t>Bool</w:t>
      </w:r>
      <w:r>
        <w:t xml:space="preserve"> {</w:t>
      </w:r>
    </w:p>
    <w:p w14:paraId="6D7E65C5" w14:textId="77777777" w:rsidR="007577C7" w:rsidRDefault="007577C7" w:rsidP="007577C7">
      <w:pPr>
        <w:pStyle w:val="Code"/>
        <w:rPr>
          <w:color w:val="007400"/>
        </w:rPr>
      </w:pPr>
      <w:r>
        <w:t xml:space="preserve">        </w:t>
      </w:r>
      <w:r>
        <w:rPr>
          <w:color w:val="007400"/>
        </w:rPr>
        <w:t>// Override point for customization after application launch.</w:t>
      </w:r>
    </w:p>
    <w:p w14:paraId="25132E9A" w14:textId="77777777" w:rsidR="007577C7" w:rsidRDefault="007577C7" w:rsidP="007577C7">
      <w:pPr>
        <w:pStyle w:val="Code"/>
      </w:pPr>
      <w:r>
        <w:t xml:space="preserve">        </w:t>
      </w:r>
      <w:r>
        <w:rPr>
          <w:color w:val="3F6E74"/>
        </w:rPr>
        <w:t>Stripe</w:t>
      </w:r>
      <w:r>
        <w:t>.</w:t>
      </w:r>
      <w:r>
        <w:rPr>
          <w:color w:val="26474B"/>
        </w:rPr>
        <w:t>setDefaultPublishableKey</w:t>
      </w:r>
      <w:r>
        <w:t>(</w:t>
      </w:r>
      <w:r>
        <w:rPr>
          <w:color w:val="3F6E74"/>
        </w:rPr>
        <w:t>StripePublishableKey</w:t>
      </w:r>
      <w:r>
        <w:t>)</w:t>
      </w:r>
    </w:p>
    <w:p w14:paraId="6BEFA37B" w14:textId="77777777" w:rsidR="007577C7" w:rsidRDefault="007577C7" w:rsidP="007577C7">
      <w:pPr>
        <w:pStyle w:val="Code"/>
      </w:pPr>
      <w:r>
        <w:t xml:space="preserve">        </w:t>
      </w:r>
      <w:r>
        <w:rPr>
          <w:color w:val="AA0D91"/>
        </w:rPr>
        <w:t>return</w:t>
      </w:r>
      <w:r>
        <w:t xml:space="preserve"> </w:t>
      </w:r>
      <w:r>
        <w:rPr>
          <w:color w:val="AA0D91"/>
        </w:rPr>
        <w:t>true</w:t>
      </w:r>
    </w:p>
    <w:p w14:paraId="7080F069" w14:textId="635FA835" w:rsidR="007577C7" w:rsidRDefault="007577C7" w:rsidP="007577C7">
      <w:pPr>
        <w:pStyle w:val="Code"/>
      </w:pPr>
      <w:r>
        <w:t xml:space="preserve">    }</w:t>
      </w:r>
    </w:p>
    <w:p w14:paraId="24A0D5A6" w14:textId="29D2B04B" w:rsidR="005674FF" w:rsidRDefault="005674FF" w:rsidP="007577C7">
      <w:pPr>
        <w:pStyle w:val="Code"/>
      </w:pPr>
      <w:r>
        <w:t>…</w:t>
      </w:r>
    </w:p>
    <w:p w14:paraId="22B2BE95" w14:textId="3E462907" w:rsidR="005674FF" w:rsidRDefault="005674FF" w:rsidP="007577C7">
      <w:pPr>
        <w:pStyle w:val="Code"/>
      </w:pPr>
      <w:r>
        <w:t>}</w:t>
      </w:r>
    </w:p>
    <w:p w14:paraId="49B9F7FA" w14:textId="0CC44F6A" w:rsidR="0094300D" w:rsidRDefault="0094300D" w:rsidP="00827AC3">
      <w:pPr>
        <w:pStyle w:val="BodyText"/>
      </w:pPr>
      <w:r>
        <w:t>We know by now that Apple Pay is only available on devices that have the Secure Element chip. On devices that do not have this, we can still use the pre-build form component from the Stripe SDK</w:t>
      </w:r>
      <w:ins w:id="117" w:author="Jeffrey" w:date="2015-11-08T21:39:00Z">
        <w:r w:rsidR="00412DBD">
          <w:t xml:space="preserve"> </w:t>
        </w:r>
      </w:ins>
      <w:r>
        <w:t>(</w:t>
      </w:r>
      <w:proofErr w:type="spellStart"/>
      <w:r>
        <w:t>STPPaymentCardTextFie</w:t>
      </w:r>
      <w:r w:rsidR="00FD745E">
        <w:t>ld</w:t>
      </w:r>
      <w:proofErr w:type="spellEnd"/>
      <w:r w:rsidR="00FD745E">
        <w:t xml:space="preserve">), or even create your own credit card form. </w:t>
      </w:r>
      <w:r>
        <w:t>The recommended me</w:t>
      </w:r>
      <w:r w:rsidR="00FD745E">
        <w:t>thod is to use the Apple Pay framework</w:t>
      </w:r>
      <w:r w:rsidR="000A365A">
        <w:t>, and only fall back to the Stripe form component</w:t>
      </w:r>
      <w:del w:id="118" w:author="Jeffrey" w:date="2015-11-08T21:39:00Z">
        <w:r w:rsidR="000A365A" w:rsidDel="00412DBD">
          <w:delText>,</w:delText>
        </w:r>
      </w:del>
      <w:r w:rsidR="000A365A">
        <w:t xml:space="preserve"> should Apple Pay not be available for your device</w:t>
      </w:r>
      <w:r w:rsidR="00FD745E">
        <w:t>.</w:t>
      </w:r>
    </w:p>
    <w:p w14:paraId="732C5133" w14:textId="0F58A7E3" w:rsidR="0046450E" w:rsidRDefault="001F4046" w:rsidP="00827AC3">
      <w:pPr>
        <w:pStyle w:val="BodyText"/>
      </w:pPr>
      <w:r>
        <w:t xml:space="preserve">If </w:t>
      </w:r>
      <w:r w:rsidR="0046450E">
        <w:t xml:space="preserve">Apple Pay </w:t>
      </w:r>
      <w:r>
        <w:t>does</w:t>
      </w:r>
      <w:r w:rsidR="0046450E">
        <w:t xml:space="preserve"> not full</w:t>
      </w:r>
      <w:r>
        <w:t xml:space="preserve">y work in a simulator, </w:t>
      </w:r>
      <w:r w:rsidR="0046450E">
        <w:t xml:space="preserve">you will have to use a device to debug your app, or use the </w:t>
      </w:r>
      <w:proofErr w:type="spellStart"/>
      <w:r w:rsidR="0046450E">
        <w:t>ApplePayStubs</w:t>
      </w:r>
      <w:proofErr w:type="spellEnd"/>
      <w:r w:rsidR="0046450E">
        <w:t xml:space="preserve"> library from the Stripe SDK. See the Stripe instructions on how to configure </w:t>
      </w:r>
      <w:proofErr w:type="spellStart"/>
      <w:r w:rsidR="0046450E">
        <w:t>ApplePayStubs</w:t>
      </w:r>
      <w:proofErr w:type="spellEnd"/>
      <w:r w:rsidR="0046450E">
        <w:t xml:space="preserve"> here:</w:t>
      </w:r>
      <w:r w:rsidR="0046450E">
        <w:br/>
      </w:r>
    </w:p>
    <w:p w14:paraId="14C7320F" w14:textId="2C7F6083" w:rsidR="00827AC3" w:rsidRDefault="0046450E" w:rsidP="0046450E">
      <w:pPr>
        <w:pStyle w:val="Code"/>
      </w:pPr>
      <w:r w:rsidRPr="0046450E">
        <w:t>https://stripe.com/docs/mobile/ios</w:t>
      </w:r>
      <w:r>
        <w:br/>
      </w:r>
    </w:p>
    <w:p w14:paraId="138C190B" w14:textId="0552E2B1" w:rsidR="00C33F81" w:rsidRDefault="00C33F81" w:rsidP="00C33F81">
      <w:pPr>
        <w:pStyle w:val="Heading4"/>
      </w:pPr>
      <w:r>
        <w:t>The View Controller</w:t>
      </w:r>
    </w:p>
    <w:p w14:paraId="3A6E523E" w14:textId="77777777" w:rsidR="002C3D84" w:rsidRDefault="00C33F81" w:rsidP="00C33F81">
      <w:pPr>
        <w:pStyle w:val="BodyText"/>
      </w:pPr>
      <w:r>
        <w:t xml:space="preserve">This is a very simple application that uses only one view for everything, so our </w:t>
      </w:r>
      <w:proofErr w:type="spellStart"/>
      <w:r>
        <w:t>ViewController</w:t>
      </w:r>
      <w:proofErr w:type="spellEnd"/>
      <w:r>
        <w:t xml:space="preserve"> will have to be a delegate for both </w:t>
      </w:r>
      <w:proofErr w:type="spellStart"/>
      <w:r>
        <w:t>PassKit</w:t>
      </w:r>
      <w:proofErr w:type="spellEnd"/>
      <w:r>
        <w:t xml:space="preserve"> and the Stripe SDK. When you implement multiple views, you will have to assign the correct delegate to your views. </w:t>
      </w:r>
    </w:p>
    <w:p w14:paraId="39B23978" w14:textId="77777777" w:rsidR="002C3D84" w:rsidRDefault="002C3D84" w:rsidP="00C33F81">
      <w:pPr>
        <w:pStyle w:val="BodyText"/>
      </w:pPr>
    </w:p>
    <w:p w14:paraId="38E2331F" w14:textId="77777777" w:rsidR="002C3D84" w:rsidRDefault="002C3D84" w:rsidP="00C33F81">
      <w:pPr>
        <w:pStyle w:val="BodyText"/>
      </w:pPr>
      <w:r>
        <w:t xml:space="preserve">The class shows the delegate assignments as mentioned above. Then we defined the Payment Networks that we decide to support in our apps. This is sometimes a requirement for certain merchants that can only use Visa/MC but do not want to use Amex because of the higher rates, or whatever other reason. </w:t>
      </w:r>
    </w:p>
    <w:p w14:paraId="3CE083A3" w14:textId="6AE51C3C" w:rsidR="002C3D84" w:rsidRDefault="002C3D84" w:rsidP="00C33F81">
      <w:pPr>
        <w:pStyle w:val="BodyText"/>
      </w:pPr>
      <w:r>
        <w:t xml:space="preserve">The Pay button is assigned to the </w:t>
      </w:r>
      <w:proofErr w:type="spellStart"/>
      <w:r>
        <w:t>payButton</w:t>
      </w:r>
      <w:proofErr w:type="spellEnd"/>
      <w:r>
        <w:t xml:space="preserve"> variable that needs to be of </w:t>
      </w:r>
      <w:proofErr w:type="spellStart"/>
      <w:r>
        <w:t>UIButton</w:t>
      </w:r>
      <w:proofErr w:type="spellEnd"/>
      <w:r>
        <w:t xml:space="preserve"> type. The </w:t>
      </w:r>
      <w:proofErr w:type="spellStart"/>
      <w:r>
        <w:t>textArea</w:t>
      </w:r>
      <w:proofErr w:type="spellEnd"/>
      <w:r>
        <w:t xml:space="preserve"> </w:t>
      </w:r>
      <w:del w:id="119" w:author="Jeffrey" w:date="2015-11-08T21:40:00Z">
        <w:r w:rsidDel="00412DBD">
          <w:delText xml:space="preserve"> </w:delText>
        </w:r>
      </w:del>
      <w:r>
        <w:t xml:space="preserve">field is used by our logger library. The </w:t>
      </w:r>
      <w:proofErr w:type="spellStart"/>
      <w:r>
        <w:t>paymentValueField</w:t>
      </w:r>
      <w:proofErr w:type="spellEnd"/>
      <w:r>
        <w:t xml:space="preserve"> is a simple text field we created to allow us to change the amount being charged for the order.</w:t>
      </w:r>
    </w:p>
    <w:p w14:paraId="0C26EB18" w14:textId="25EC22EE" w:rsidR="002C3D84" w:rsidRDefault="002C3D84" w:rsidP="00C33F81">
      <w:pPr>
        <w:pStyle w:val="BodyText"/>
      </w:pPr>
      <w:r>
        <w:lastRenderedPageBreak/>
        <w:t xml:space="preserve">The </w:t>
      </w:r>
      <w:proofErr w:type="spellStart"/>
      <w:r>
        <w:t>paymentTextField</w:t>
      </w:r>
      <w:proofErr w:type="spellEnd"/>
      <w:r>
        <w:t xml:space="preserve"> is of </w:t>
      </w:r>
      <w:proofErr w:type="spellStart"/>
      <w:r>
        <w:t>STPPaymentCardTextField</w:t>
      </w:r>
      <w:proofErr w:type="spellEnd"/>
      <w:r>
        <w:t xml:space="preserve"> type. </w:t>
      </w:r>
      <w:r w:rsidR="00A74B90">
        <w:t>This field, as well as</w:t>
      </w:r>
      <w:r>
        <w:t xml:space="preserve"> the functions prefixed with “payment” are used by the Stripe SDK.</w:t>
      </w:r>
    </w:p>
    <w:p w14:paraId="22AD9E58" w14:textId="77777777" w:rsidR="002C3D84" w:rsidRDefault="002C3D84" w:rsidP="00C33F81">
      <w:pPr>
        <w:pStyle w:val="BodyText"/>
      </w:pPr>
    </w:p>
    <w:p w14:paraId="00A97944" w14:textId="15F7AB34" w:rsidR="00C33F81" w:rsidRDefault="00C33F81" w:rsidP="00C33F81">
      <w:pPr>
        <w:pStyle w:val="BodyText"/>
      </w:pPr>
      <w:r>
        <w:t xml:space="preserve">We can see the header of the </w:t>
      </w:r>
      <w:proofErr w:type="spellStart"/>
      <w:r>
        <w:t>ViewController</w:t>
      </w:r>
      <w:proofErr w:type="spellEnd"/>
      <w:r>
        <w:t xml:space="preserve"> in Listing 16-</w:t>
      </w:r>
      <w:commentRangeStart w:id="120"/>
      <w:del w:id="121" w:author="georg" w:date="2015-11-09T22:13:00Z">
        <w:r w:rsidDel="004F094E">
          <w:delText>2</w:delText>
        </w:r>
      </w:del>
      <w:commentRangeEnd w:id="120"/>
      <w:ins w:id="122" w:author="georg" w:date="2015-11-09T22:13:00Z">
        <w:r w:rsidR="004F094E">
          <w:t>4</w:t>
        </w:r>
      </w:ins>
      <w:r w:rsidR="0058738E">
        <w:rPr>
          <w:rFonts w:asciiTheme="minorHAnsi" w:hAnsiTheme="minorHAnsi"/>
          <w:sz w:val="22"/>
        </w:rPr>
        <w:commentReference w:id="120"/>
      </w:r>
      <w:r>
        <w:t>:</w:t>
      </w:r>
    </w:p>
    <w:p w14:paraId="7A3F455E" w14:textId="2ED99C74" w:rsidR="00C33F81" w:rsidRDefault="00C33F81" w:rsidP="00C33F81">
      <w:pPr>
        <w:pStyle w:val="CodeCaption"/>
      </w:pPr>
      <w:r>
        <w:t>Listing 16-</w:t>
      </w:r>
      <w:commentRangeStart w:id="123"/>
      <w:del w:id="124" w:author="georg" w:date="2015-11-09T22:13:00Z">
        <w:r w:rsidDel="004F094E">
          <w:delText>2</w:delText>
        </w:r>
        <w:commentRangeEnd w:id="123"/>
        <w:r w:rsidR="0058738E" w:rsidDel="004F094E">
          <w:rPr>
            <w:rFonts w:asciiTheme="minorHAnsi" w:hAnsiTheme="minorHAnsi"/>
            <w:i w:val="0"/>
            <w:sz w:val="22"/>
          </w:rPr>
          <w:commentReference w:id="123"/>
        </w:r>
      </w:del>
      <w:ins w:id="125" w:author="georg" w:date="2015-11-09T22:13:00Z">
        <w:r w:rsidR="004F094E">
          <w:t>4</w:t>
        </w:r>
      </w:ins>
      <w:r>
        <w:t xml:space="preserve">. The </w:t>
      </w:r>
      <w:proofErr w:type="spellStart"/>
      <w:r>
        <w:t>ViewController.swift</w:t>
      </w:r>
      <w:proofErr w:type="spellEnd"/>
      <w:r>
        <w:t xml:space="preserve"> header</w:t>
      </w:r>
    </w:p>
    <w:p w14:paraId="04E5DE73" w14:textId="68550EFF" w:rsidR="00C33F81" w:rsidRDefault="00C33F81" w:rsidP="00C33F81">
      <w:pPr>
        <w:pStyle w:val="Code"/>
      </w:pPr>
      <w:r>
        <w:rPr>
          <w:color w:val="AA0D91"/>
        </w:rPr>
        <w:t>import</w:t>
      </w:r>
      <w:r>
        <w:t xml:space="preserve"> UIKit</w:t>
      </w:r>
    </w:p>
    <w:p w14:paraId="0193A478" w14:textId="77777777" w:rsidR="00C33F81" w:rsidRDefault="00C33F81" w:rsidP="00C33F81">
      <w:pPr>
        <w:pStyle w:val="Code"/>
      </w:pPr>
      <w:r>
        <w:rPr>
          <w:color w:val="AA0D91"/>
        </w:rPr>
        <w:t>import</w:t>
      </w:r>
      <w:r>
        <w:t xml:space="preserve"> PassKit</w:t>
      </w:r>
    </w:p>
    <w:p w14:paraId="18193609" w14:textId="77777777" w:rsidR="00C33F81" w:rsidRDefault="00C33F81" w:rsidP="00C33F81">
      <w:pPr>
        <w:pStyle w:val="Code"/>
      </w:pPr>
      <w:r>
        <w:rPr>
          <w:color w:val="AA0D91"/>
        </w:rPr>
        <w:t>import</w:t>
      </w:r>
      <w:r>
        <w:t xml:space="preserve"> Stripe</w:t>
      </w:r>
    </w:p>
    <w:p w14:paraId="1A3AB1B8" w14:textId="77777777" w:rsidR="00C33F81" w:rsidRDefault="00C33F81" w:rsidP="00C33F81">
      <w:pPr>
        <w:pStyle w:val="Code"/>
      </w:pPr>
    </w:p>
    <w:p w14:paraId="58C09288" w14:textId="77777777" w:rsidR="00C33F81" w:rsidRDefault="00C33F81" w:rsidP="00C33F81">
      <w:pPr>
        <w:pStyle w:val="Code"/>
      </w:pPr>
      <w:r>
        <w:rPr>
          <w:color w:val="AA0D91"/>
        </w:rPr>
        <w:t>class</w:t>
      </w:r>
      <w:r>
        <w:t xml:space="preserve"> ViewController: </w:t>
      </w:r>
      <w:r>
        <w:rPr>
          <w:color w:val="5C2699"/>
        </w:rPr>
        <w:t>UIViewController</w:t>
      </w:r>
      <w:r>
        <w:t xml:space="preserve">, </w:t>
      </w:r>
      <w:r>
        <w:rPr>
          <w:color w:val="3F6E74"/>
        </w:rPr>
        <w:t>STPPaymentCardTextFieldDelegate</w:t>
      </w:r>
      <w:r>
        <w:t xml:space="preserve">, </w:t>
      </w:r>
      <w:r>
        <w:rPr>
          <w:color w:val="5C2699"/>
        </w:rPr>
        <w:t>PKPaymentAuthorizationViewControllerDelegate</w:t>
      </w:r>
      <w:r>
        <w:t xml:space="preserve"> {</w:t>
      </w:r>
    </w:p>
    <w:p w14:paraId="6EC253D1" w14:textId="77777777" w:rsidR="00C33F81" w:rsidRDefault="00C33F81" w:rsidP="00C33F81">
      <w:pPr>
        <w:pStyle w:val="Code"/>
      </w:pPr>
      <w:r>
        <w:t xml:space="preserve">    </w:t>
      </w:r>
      <w:r>
        <w:rPr>
          <w:color w:val="AA0D91"/>
        </w:rPr>
        <w:t>let</w:t>
      </w:r>
      <w:r>
        <w:t xml:space="preserve"> SupportedPaymentNetworks = [</w:t>
      </w:r>
      <w:r>
        <w:rPr>
          <w:color w:val="5C2699"/>
        </w:rPr>
        <w:t>PKPaymentNetworkVisa</w:t>
      </w:r>
      <w:r>
        <w:t xml:space="preserve">, </w:t>
      </w:r>
      <w:r>
        <w:rPr>
          <w:color w:val="5C2699"/>
        </w:rPr>
        <w:t>PKPaymentNetworkMasterCard</w:t>
      </w:r>
      <w:r>
        <w:t xml:space="preserve">, </w:t>
      </w:r>
      <w:r>
        <w:rPr>
          <w:color w:val="5C2699"/>
        </w:rPr>
        <w:t>PKPaymentNetworkAmex</w:t>
      </w:r>
      <w:r>
        <w:t>]</w:t>
      </w:r>
    </w:p>
    <w:p w14:paraId="30166A5E" w14:textId="77777777" w:rsidR="00C33F81" w:rsidRDefault="00C33F81" w:rsidP="00C33F81">
      <w:pPr>
        <w:pStyle w:val="Code"/>
      </w:pPr>
      <w:r>
        <w:t xml:space="preserve">    </w:t>
      </w:r>
      <w:r>
        <w:rPr>
          <w:color w:val="AA0D91"/>
        </w:rPr>
        <w:t>let</w:t>
      </w:r>
      <w:r>
        <w:t xml:space="preserve"> ApplePayMerchantID = </w:t>
      </w:r>
      <w:r>
        <w:rPr>
          <w:color w:val="C41A16"/>
        </w:rPr>
        <w:t>"merchant.com.iot.stripe"</w:t>
      </w:r>
    </w:p>
    <w:p w14:paraId="66FB7249" w14:textId="77777777" w:rsidR="00C33F81" w:rsidRDefault="00C33F81" w:rsidP="00C33F81">
      <w:pPr>
        <w:pStyle w:val="Code"/>
      </w:pPr>
      <w:r>
        <w:t xml:space="preserve">    </w:t>
      </w:r>
      <w:r>
        <w:rPr>
          <w:color w:val="AA0D91"/>
        </w:rPr>
        <w:t>@IBOutlet</w:t>
      </w:r>
      <w:r>
        <w:t xml:space="preserve"> </w:t>
      </w:r>
      <w:r>
        <w:rPr>
          <w:color w:val="AA0D91"/>
        </w:rPr>
        <w:t>var</w:t>
      </w:r>
      <w:r>
        <w:t xml:space="preserve"> payButton: </w:t>
      </w:r>
      <w:r>
        <w:rPr>
          <w:color w:val="5C2699"/>
        </w:rPr>
        <w:t>UIButton</w:t>
      </w:r>
      <w:r>
        <w:t>?</w:t>
      </w:r>
    </w:p>
    <w:p w14:paraId="575C4810" w14:textId="77777777" w:rsidR="00C33F81" w:rsidRDefault="00C33F81" w:rsidP="00C33F81">
      <w:pPr>
        <w:pStyle w:val="Code"/>
      </w:pPr>
      <w:r>
        <w:t xml:space="preserve">    </w:t>
      </w:r>
      <w:r>
        <w:rPr>
          <w:color w:val="AA0D91"/>
        </w:rPr>
        <w:t>@IBOutlet</w:t>
      </w:r>
      <w:r>
        <w:t xml:space="preserve"> </w:t>
      </w:r>
      <w:r>
        <w:rPr>
          <w:color w:val="AA0D91"/>
        </w:rPr>
        <w:t>var</w:t>
      </w:r>
      <w:r>
        <w:t xml:space="preserve"> textArea: </w:t>
      </w:r>
      <w:r>
        <w:rPr>
          <w:color w:val="5C2699"/>
        </w:rPr>
        <w:t>UITextView</w:t>
      </w:r>
      <w:r>
        <w:t>!</w:t>
      </w:r>
    </w:p>
    <w:p w14:paraId="0A457D16" w14:textId="77777777" w:rsidR="00C33F81" w:rsidRDefault="00C33F81" w:rsidP="00C33F81">
      <w:pPr>
        <w:pStyle w:val="Code"/>
      </w:pPr>
      <w:r>
        <w:t xml:space="preserve">    </w:t>
      </w:r>
      <w:r>
        <w:rPr>
          <w:color w:val="AA0D91"/>
        </w:rPr>
        <w:t>@IBOutlet</w:t>
      </w:r>
      <w:r>
        <w:t xml:space="preserve"> </w:t>
      </w:r>
      <w:r>
        <w:rPr>
          <w:color w:val="AA0D91"/>
        </w:rPr>
        <w:t>var</w:t>
      </w:r>
      <w:r>
        <w:t xml:space="preserve"> paymentTextField: </w:t>
      </w:r>
      <w:r>
        <w:rPr>
          <w:color w:val="3F6E74"/>
        </w:rPr>
        <w:t>STPPaymentCardTextField</w:t>
      </w:r>
      <w:r>
        <w:t>?</w:t>
      </w:r>
    </w:p>
    <w:p w14:paraId="26DC5E5B" w14:textId="77777777" w:rsidR="00C33F81" w:rsidRDefault="00C33F81" w:rsidP="00C33F81">
      <w:pPr>
        <w:pStyle w:val="Code"/>
      </w:pPr>
      <w:r>
        <w:t xml:space="preserve">    </w:t>
      </w:r>
      <w:r>
        <w:rPr>
          <w:color w:val="AA0D91"/>
        </w:rPr>
        <w:t>@IBOutlet</w:t>
      </w:r>
      <w:r>
        <w:t xml:space="preserve"> </w:t>
      </w:r>
      <w:r>
        <w:rPr>
          <w:color w:val="AA0D91"/>
        </w:rPr>
        <w:t>var</w:t>
      </w:r>
      <w:r>
        <w:t xml:space="preserve"> paymentValueField: </w:t>
      </w:r>
      <w:r>
        <w:rPr>
          <w:color w:val="5C2699"/>
        </w:rPr>
        <w:t>UITextField</w:t>
      </w:r>
      <w:r>
        <w:t>!</w:t>
      </w:r>
    </w:p>
    <w:p w14:paraId="4030726C" w14:textId="6F1C86B9" w:rsidR="00C33F81" w:rsidRDefault="00C33F81" w:rsidP="00C33F81">
      <w:pPr>
        <w:pStyle w:val="Code"/>
      </w:pPr>
      <w:r>
        <w:t xml:space="preserve">    </w:t>
      </w:r>
      <w:r>
        <w:rPr>
          <w:color w:val="AA0D91"/>
        </w:rPr>
        <w:t>var</w:t>
      </w:r>
      <w:r>
        <w:t xml:space="preserve"> logger: </w:t>
      </w:r>
      <w:r>
        <w:rPr>
          <w:color w:val="3F6E74"/>
        </w:rPr>
        <w:t>UILogger</w:t>
      </w:r>
      <w:r>
        <w:t>!</w:t>
      </w:r>
    </w:p>
    <w:p w14:paraId="47C2BAB8" w14:textId="113A0785" w:rsidR="00C33F81" w:rsidRDefault="00C33F81" w:rsidP="0046450E">
      <w:pPr>
        <w:pStyle w:val="Code"/>
      </w:pPr>
      <w:r>
        <w:t xml:space="preserve">  …</w:t>
      </w:r>
    </w:p>
    <w:p w14:paraId="57CF5101" w14:textId="346953DB" w:rsidR="00C33F81" w:rsidRDefault="00C33F81" w:rsidP="0046450E">
      <w:pPr>
        <w:pStyle w:val="Code"/>
      </w:pPr>
      <w:r>
        <w:t>}</w:t>
      </w:r>
    </w:p>
    <w:p w14:paraId="4344418F" w14:textId="77777777" w:rsidR="00B001BC" w:rsidRDefault="00B001BC" w:rsidP="0046450E">
      <w:pPr>
        <w:pStyle w:val="Code"/>
      </w:pPr>
    </w:p>
    <w:p w14:paraId="41AB9753" w14:textId="63760FA7" w:rsidR="00B001BC" w:rsidRDefault="00B001BC" w:rsidP="0046450E">
      <w:pPr>
        <w:pStyle w:val="Code"/>
      </w:pPr>
      <w:r>
        <w:t>There is a bit of work we need to do in the viewDidLoad() function, to initialize our logger, the paymentTextField, as well as enable or disable the Pay button depending on the app having the ability to use the specified Payment Networks. The code for the viewDidLoad() function from the ViewController.swift can be seen in Listing 16-</w:t>
      </w:r>
      <w:commentRangeStart w:id="126"/>
      <w:del w:id="127" w:author="georg" w:date="2015-11-09T22:13:00Z">
        <w:r w:rsidDel="004F094E">
          <w:delText>3</w:delText>
        </w:r>
        <w:commentRangeEnd w:id="126"/>
        <w:r w:rsidR="0058738E" w:rsidDel="004F094E">
          <w:rPr>
            <w:rFonts w:asciiTheme="minorHAnsi" w:hAnsiTheme="minorHAnsi"/>
            <w:noProof w:val="0"/>
            <w:sz w:val="22"/>
          </w:rPr>
          <w:commentReference w:id="126"/>
        </w:r>
      </w:del>
      <w:ins w:id="128" w:author="georg" w:date="2015-11-09T22:13:00Z">
        <w:r w:rsidR="004F094E">
          <w:t>5</w:t>
        </w:r>
      </w:ins>
      <w:del w:id="129" w:author="georg" w:date="2015-11-09T22:13:00Z">
        <w:r w:rsidDel="004F094E">
          <w:delText>:</w:delText>
        </w:r>
      </w:del>
      <w:ins w:id="130" w:author="georg" w:date="2015-11-09T22:13:00Z">
        <w:r w:rsidR="004F094E">
          <w:t>6</w:t>
        </w:r>
      </w:ins>
    </w:p>
    <w:p w14:paraId="78274E20" w14:textId="77777777" w:rsidR="00B001BC" w:rsidRDefault="00B001BC" w:rsidP="0046450E">
      <w:pPr>
        <w:pStyle w:val="Code"/>
      </w:pPr>
    </w:p>
    <w:p w14:paraId="2A359520" w14:textId="29C5B1EA" w:rsidR="00B001BC" w:rsidRDefault="00B001BC" w:rsidP="00B001BC">
      <w:pPr>
        <w:pStyle w:val="CodeCaption"/>
      </w:pPr>
      <w:r>
        <w:t>Listing 16-</w:t>
      </w:r>
      <w:commentRangeStart w:id="131"/>
      <w:del w:id="132" w:author="georg" w:date="2015-11-09T22:13:00Z">
        <w:r w:rsidDel="004F094E">
          <w:delText>3</w:delText>
        </w:r>
        <w:commentRangeEnd w:id="131"/>
        <w:r w:rsidR="0058738E" w:rsidDel="004F094E">
          <w:rPr>
            <w:rFonts w:asciiTheme="minorHAnsi" w:hAnsiTheme="minorHAnsi"/>
            <w:i w:val="0"/>
            <w:sz w:val="22"/>
          </w:rPr>
          <w:commentReference w:id="131"/>
        </w:r>
      </w:del>
      <w:ins w:id="133" w:author="georg" w:date="2015-11-09T22:13:00Z">
        <w:r w:rsidR="004F094E">
          <w:t>5</w:t>
        </w:r>
      </w:ins>
      <w:r>
        <w:t xml:space="preserve">. The </w:t>
      </w:r>
      <w:proofErr w:type="spellStart"/>
      <w:proofErr w:type="gramStart"/>
      <w:r>
        <w:t>viewDidLoad</w:t>
      </w:r>
      <w:proofErr w:type="spellEnd"/>
      <w:r>
        <w:t>(</w:t>
      </w:r>
      <w:proofErr w:type="gramEnd"/>
      <w:r>
        <w:t>) function</w:t>
      </w:r>
    </w:p>
    <w:p w14:paraId="0D15233F" w14:textId="77777777" w:rsidR="00B001BC" w:rsidRDefault="00B001BC" w:rsidP="00B001BC">
      <w:pPr>
        <w:pStyle w:val="Code"/>
      </w:pPr>
      <w:r>
        <w:t xml:space="preserve">    </w:t>
      </w:r>
      <w:r>
        <w:rPr>
          <w:color w:val="AA0D91"/>
        </w:rPr>
        <w:t>override</w:t>
      </w:r>
      <w:r>
        <w:t xml:space="preserve"> </w:t>
      </w:r>
      <w:r>
        <w:rPr>
          <w:color w:val="AA0D91"/>
        </w:rPr>
        <w:t>func</w:t>
      </w:r>
      <w:r>
        <w:t xml:space="preserve"> viewDidLoad() {</w:t>
      </w:r>
    </w:p>
    <w:p w14:paraId="7EF5EBC5" w14:textId="77777777" w:rsidR="00B001BC" w:rsidRDefault="00B001BC" w:rsidP="00B001BC">
      <w:pPr>
        <w:pStyle w:val="Code"/>
      </w:pPr>
      <w:r>
        <w:t xml:space="preserve">        </w:t>
      </w:r>
      <w:r>
        <w:rPr>
          <w:color w:val="AA0D91"/>
        </w:rPr>
        <w:t>super</w:t>
      </w:r>
      <w:r>
        <w:t>.</w:t>
      </w:r>
      <w:r>
        <w:rPr>
          <w:color w:val="2E0D6E"/>
        </w:rPr>
        <w:t>viewDidLoad</w:t>
      </w:r>
      <w:r>
        <w:t>()</w:t>
      </w:r>
    </w:p>
    <w:p w14:paraId="3B62D423" w14:textId="77777777" w:rsidR="00B001BC" w:rsidRDefault="00B001BC" w:rsidP="00B001BC">
      <w:pPr>
        <w:pStyle w:val="Code"/>
        <w:rPr>
          <w:color w:val="007400"/>
        </w:rPr>
      </w:pPr>
      <w:r>
        <w:t xml:space="preserve">        </w:t>
      </w:r>
      <w:r>
        <w:rPr>
          <w:color w:val="007400"/>
        </w:rPr>
        <w:t>// Do any additional setup after loading the view, typically from a nib.</w:t>
      </w:r>
    </w:p>
    <w:p w14:paraId="59710806" w14:textId="77777777" w:rsidR="00B001BC" w:rsidRDefault="00B001BC" w:rsidP="00B001BC">
      <w:pPr>
        <w:pStyle w:val="Code"/>
      </w:pPr>
      <w:r>
        <w:t xml:space="preserve">        </w:t>
      </w:r>
      <w:r>
        <w:rPr>
          <w:color w:val="3F6E74"/>
        </w:rPr>
        <w:t>logger</w:t>
      </w:r>
      <w:r>
        <w:t xml:space="preserve"> = </w:t>
      </w:r>
      <w:r>
        <w:rPr>
          <w:color w:val="3F6E74"/>
        </w:rPr>
        <w:t>UILogger</w:t>
      </w:r>
      <w:r>
        <w:t xml:space="preserve">(out: </w:t>
      </w:r>
      <w:r>
        <w:rPr>
          <w:color w:val="3F6E74"/>
        </w:rPr>
        <w:t>textArea</w:t>
      </w:r>
      <w:r>
        <w:t>)</w:t>
      </w:r>
    </w:p>
    <w:p w14:paraId="604DA8B1" w14:textId="77777777" w:rsidR="00B001BC" w:rsidRDefault="00B001BC" w:rsidP="00B001BC">
      <w:pPr>
        <w:pStyle w:val="Code"/>
      </w:pPr>
      <w:r>
        <w:t xml:space="preserve">        </w:t>
      </w:r>
    </w:p>
    <w:p w14:paraId="1E4D7854" w14:textId="77777777" w:rsidR="00B001BC" w:rsidRDefault="00B001BC" w:rsidP="00B001BC">
      <w:pPr>
        <w:pStyle w:val="Code"/>
      </w:pPr>
      <w:r>
        <w:t xml:space="preserve">        </w:t>
      </w:r>
      <w:r>
        <w:rPr>
          <w:color w:val="3F6E74"/>
        </w:rPr>
        <w:t>paymentTextField</w:t>
      </w:r>
      <w:r>
        <w:t xml:space="preserve"> = </w:t>
      </w:r>
      <w:r>
        <w:rPr>
          <w:color w:val="3F6E74"/>
        </w:rPr>
        <w:t>STPPaymentCardTextField</w:t>
      </w:r>
      <w:r>
        <w:t>()</w:t>
      </w:r>
    </w:p>
    <w:p w14:paraId="1D0DE2D1" w14:textId="77777777" w:rsidR="00B001BC" w:rsidRDefault="00B001BC" w:rsidP="00B001BC">
      <w:pPr>
        <w:pStyle w:val="Code"/>
      </w:pPr>
      <w:r>
        <w:t xml:space="preserve">        </w:t>
      </w:r>
      <w:r>
        <w:rPr>
          <w:color w:val="3F6E74"/>
        </w:rPr>
        <w:t>paymentTextField</w:t>
      </w:r>
      <w:r>
        <w:t>?.</w:t>
      </w:r>
      <w:r>
        <w:rPr>
          <w:color w:val="5C2699"/>
        </w:rPr>
        <w:t>center</w:t>
      </w:r>
      <w:r>
        <w:t xml:space="preserve"> = </w:t>
      </w:r>
      <w:r>
        <w:rPr>
          <w:color w:val="5C2699"/>
        </w:rPr>
        <w:t>view</w:t>
      </w:r>
      <w:r>
        <w:t>.</w:t>
      </w:r>
      <w:r>
        <w:rPr>
          <w:color w:val="5C2699"/>
        </w:rPr>
        <w:t>center</w:t>
      </w:r>
    </w:p>
    <w:p w14:paraId="38C33D86" w14:textId="77777777" w:rsidR="00B001BC" w:rsidRDefault="00B001BC" w:rsidP="00B001BC">
      <w:pPr>
        <w:pStyle w:val="Code"/>
      </w:pPr>
      <w:r>
        <w:t xml:space="preserve">        </w:t>
      </w:r>
      <w:r>
        <w:rPr>
          <w:color w:val="5C2699"/>
        </w:rPr>
        <w:t>view</w:t>
      </w:r>
      <w:r>
        <w:t>.</w:t>
      </w:r>
      <w:r>
        <w:rPr>
          <w:color w:val="2E0D6E"/>
        </w:rPr>
        <w:t>addSubview</w:t>
      </w:r>
      <w:r>
        <w:t>(</w:t>
      </w:r>
      <w:r>
        <w:rPr>
          <w:color w:val="3F6E74"/>
        </w:rPr>
        <w:t>paymentTextField</w:t>
      </w:r>
      <w:r>
        <w:t>!)</w:t>
      </w:r>
    </w:p>
    <w:p w14:paraId="351C101A" w14:textId="77777777" w:rsidR="00B001BC" w:rsidRDefault="00B001BC" w:rsidP="00B001BC">
      <w:pPr>
        <w:pStyle w:val="Code"/>
      </w:pPr>
      <w:r>
        <w:t xml:space="preserve">        </w:t>
      </w:r>
      <w:r>
        <w:rPr>
          <w:color w:val="3F6E74"/>
        </w:rPr>
        <w:t>paymentTextField</w:t>
      </w:r>
      <w:r>
        <w:t>?.</w:t>
      </w:r>
      <w:r>
        <w:rPr>
          <w:color w:val="3F6E74"/>
        </w:rPr>
        <w:t>delegate</w:t>
      </w:r>
      <w:r>
        <w:t xml:space="preserve"> = </w:t>
      </w:r>
      <w:r>
        <w:rPr>
          <w:color w:val="AA0D91"/>
        </w:rPr>
        <w:t>self</w:t>
      </w:r>
    </w:p>
    <w:p w14:paraId="10A287CB" w14:textId="77777777" w:rsidR="00B001BC" w:rsidRDefault="00B001BC" w:rsidP="00B001BC">
      <w:pPr>
        <w:pStyle w:val="Code"/>
      </w:pPr>
      <w:r>
        <w:t xml:space="preserve">        </w:t>
      </w:r>
      <w:r>
        <w:rPr>
          <w:color w:val="3F6E74"/>
        </w:rPr>
        <w:t>payButton</w:t>
      </w:r>
      <w:r>
        <w:t>?.</w:t>
      </w:r>
      <w:r>
        <w:rPr>
          <w:color w:val="5C2699"/>
        </w:rPr>
        <w:t>enabled</w:t>
      </w:r>
      <w:r>
        <w:t xml:space="preserve"> = </w:t>
      </w:r>
      <w:r>
        <w:rPr>
          <w:color w:val="5C2699"/>
        </w:rPr>
        <w:t>PKPaymentAuthorizationViewController</w:t>
      </w:r>
      <w:r>
        <w:t>.</w:t>
      </w:r>
      <w:r>
        <w:rPr>
          <w:color w:val="2E0D6E"/>
        </w:rPr>
        <w:t>canMakePaymentsUsingNetworks</w:t>
      </w:r>
      <w:r>
        <w:t>(</w:t>
      </w:r>
      <w:r>
        <w:rPr>
          <w:color w:val="3F6E74"/>
        </w:rPr>
        <w:t>SupportedPaymentNetworks</w:t>
      </w:r>
      <w:r>
        <w:t>)</w:t>
      </w:r>
    </w:p>
    <w:p w14:paraId="2390843F" w14:textId="46404220" w:rsidR="00B001BC" w:rsidRDefault="00B001BC" w:rsidP="00B001BC">
      <w:pPr>
        <w:pStyle w:val="Code"/>
      </w:pPr>
      <w:r>
        <w:t xml:space="preserve">    }</w:t>
      </w:r>
    </w:p>
    <w:p w14:paraId="463EA81C" w14:textId="77777777" w:rsidR="00294B83" w:rsidRDefault="00294B83" w:rsidP="00B001BC">
      <w:pPr>
        <w:pStyle w:val="Code"/>
      </w:pPr>
    </w:p>
    <w:p w14:paraId="2D5B1994" w14:textId="34A392D2" w:rsidR="00CD0C6B" w:rsidRDefault="00CD0C6B" w:rsidP="00294B83">
      <w:pPr>
        <w:pStyle w:val="Code"/>
      </w:pPr>
      <w:r>
        <w:t>The payButton can also be enabled/disabled when the payment information was changed by the user. Once the user gets the Apple Pay popup, they can switch the card to a different card, select a different shipping address, etc… Some of these changes might invalidate our ability to pay with Apple Pay and our restrictive list of Payment Networks, which is</w:t>
      </w:r>
      <w:del w:id="134" w:author="Jeffrey" w:date="2015-11-08T21:40:00Z">
        <w:r w:rsidDel="00412DBD">
          <w:delText>h</w:delText>
        </w:r>
      </w:del>
      <w:r>
        <w:t xml:space="preserve"> why we need to update the pay button. The code for the paymentCardTextFieldDidChange() function </w:t>
      </w:r>
      <w:del w:id="135" w:author="georg" w:date="2015-11-09T22:16:00Z">
        <w:r w:rsidDel="004F094E">
          <w:delText>is a</w:delText>
        </w:r>
        <w:r w:rsidR="00972F59" w:rsidDel="004F094E">
          <w:delText xml:space="preserve"> one-liner</w:delText>
        </w:r>
      </w:del>
      <w:ins w:id="136" w:author="georg" w:date="2015-11-09T22:16:00Z">
        <w:r w:rsidR="004F094E">
          <w:t>located</w:t>
        </w:r>
      </w:ins>
      <w:ins w:id="137" w:author="georg" w:date="2015-11-09T22:15:00Z">
        <w:r w:rsidR="004F094E">
          <w:t xml:space="preserve"> in the V</w:t>
        </w:r>
      </w:ins>
      <w:ins w:id="138" w:author="georg" w:date="2015-11-09T22:16:00Z">
        <w:r w:rsidR="004F094E">
          <w:t>iewController.swift file</w:t>
        </w:r>
      </w:ins>
      <w:r w:rsidR="00972F59">
        <w:t>, and can be see</w:t>
      </w:r>
      <w:ins w:id="139" w:author="georg" w:date="2015-11-09T22:14:00Z">
        <w:r w:rsidR="004F094E">
          <w:t>n</w:t>
        </w:r>
      </w:ins>
      <w:r w:rsidR="00972F59">
        <w:t xml:space="preserve"> in </w:t>
      </w:r>
      <w:commentRangeStart w:id="140"/>
      <w:r w:rsidR="00972F59">
        <w:t>Listing 16-</w:t>
      </w:r>
      <w:commentRangeStart w:id="141"/>
      <w:del w:id="142" w:author="georg" w:date="2015-11-09T22:14:00Z">
        <w:r w:rsidR="00972F59" w:rsidDel="004F094E">
          <w:delText>4</w:delText>
        </w:r>
        <w:commentRangeEnd w:id="141"/>
        <w:r w:rsidR="005C02EF" w:rsidDel="004F094E">
          <w:rPr>
            <w:rFonts w:asciiTheme="minorHAnsi" w:hAnsiTheme="minorHAnsi"/>
            <w:noProof w:val="0"/>
            <w:sz w:val="22"/>
          </w:rPr>
          <w:commentReference w:id="141"/>
        </w:r>
      </w:del>
      <w:ins w:id="143" w:author="georg" w:date="2015-11-09T22:14:00Z">
        <w:r w:rsidR="004F094E">
          <w:t>6</w:t>
        </w:r>
      </w:ins>
      <w:del w:id="144" w:author="georg" w:date="2015-11-09T22:15:00Z">
        <w:r w:rsidR="00972F59" w:rsidDel="004F094E">
          <w:delText>:</w:delText>
        </w:r>
        <w:commentRangeEnd w:id="140"/>
        <w:r w:rsidR="005C02EF" w:rsidDel="004F094E">
          <w:rPr>
            <w:rFonts w:asciiTheme="minorHAnsi" w:hAnsiTheme="minorHAnsi"/>
            <w:noProof w:val="0"/>
            <w:sz w:val="22"/>
          </w:rPr>
          <w:commentReference w:id="140"/>
        </w:r>
      </w:del>
    </w:p>
    <w:p w14:paraId="4DF6E694" w14:textId="77777777" w:rsidR="00CD0C6B" w:rsidRDefault="00CD0C6B" w:rsidP="00294B83">
      <w:pPr>
        <w:pStyle w:val="Code"/>
      </w:pPr>
    </w:p>
    <w:p w14:paraId="13F8905D" w14:textId="48EC01D6" w:rsidR="00CD0C6B" w:rsidRDefault="00CD0C6B" w:rsidP="00CD0C6B">
      <w:pPr>
        <w:pStyle w:val="CodeCaption"/>
      </w:pPr>
      <w:r>
        <w:t>Listing 16-</w:t>
      </w:r>
      <w:commentRangeStart w:id="145"/>
      <w:del w:id="146" w:author="georg" w:date="2015-11-09T22:14:00Z">
        <w:r w:rsidDel="004F094E">
          <w:delText>4</w:delText>
        </w:r>
        <w:commentRangeEnd w:id="145"/>
        <w:r w:rsidR="005C02EF" w:rsidDel="004F094E">
          <w:rPr>
            <w:rFonts w:asciiTheme="minorHAnsi" w:hAnsiTheme="minorHAnsi"/>
            <w:i w:val="0"/>
            <w:sz w:val="22"/>
          </w:rPr>
          <w:commentReference w:id="145"/>
        </w:r>
      </w:del>
      <w:ins w:id="147" w:author="georg" w:date="2015-11-09T22:14:00Z">
        <w:r w:rsidR="004F094E">
          <w:t>6</w:t>
        </w:r>
      </w:ins>
      <w:r>
        <w:t xml:space="preserve">. The </w:t>
      </w:r>
      <w:proofErr w:type="spellStart"/>
      <w:proofErr w:type="gramStart"/>
      <w:r w:rsidR="00972F59">
        <w:t>paymentCardTextFieldDidChange</w:t>
      </w:r>
      <w:proofErr w:type="spellEnd"/>
      <w:r>
        <w:t>(</w:t>
      </w:r>
      <w:proofErr w:type="gramEnd"/>
      <w:r>
        <w:t>) function</w:t>
      </w:r>
    </w:p>
    <w:p w14:paraId="0B78C9E4" w14:textId="77777777" w:rsidR="00CD0C6B" w:rsidRDefault="00CD0C6B" w:rsidP="00CD0C6B">
      <w:pPr>
        <w:pStyle w:val="Code"/>
      </w:pPr>
      <w:r>
        <w:t xml:space="preserve">    </w:t>
      </w:r>
      <w:r>
        <w:rPr>
          <w:color w:val="AA0D91"/>
        </w:rPr>
        <w:t>func</w:t>
      </w:r>
      <w:r>
        <w:t xml:space="preserve"> paymentCardTextFieldDidChange(textField: </w:t>
      </w:r>
      <w:r>
        <w:rPr>
          <w:color w:val="3F6E74"/>
        </w:rPr>
        <w:t>STPPaymentCardTextField</w:t>
      </w:r>
      <w:r>
        <w:t>) {</w:t>
      </w:r>
    </w:p>
    <w:p w14:paraId="33E5DE36" w14:textId="77777777" w:rsidR="00CD0C6B" w:rsidRDefault="00CD0C6B" w:rsidP="00CD0C6B">
      <w:pPr>
        <w:pStyle w:val="Code"/>
      </w:pPr>
      <w:r>
        <w:t xml:space="preserve">        </w:t>
      </w:r>
      <w:r>
        <w:rPr>
          <w:color w:val="3F6E74"/>
        </w:rPr>
        <w:t>payButton</w:t>
      </w:r>
      <w:r>
        <w:t>?.</w:t>
      </w:r>
      <w:r>
        <w:rPr>
          <w:color w:val="5C2699"/>
        </w:rPr>
        <w:t>enabled</w:t>
      </w:r>
      <w:r>
        <w:t xml:space="preserve"> = textField.</w:t>
      </w:r>
      <w:r>
        <w:rPr>
          <w:color w:val="3F6E74"/>
        </w:rPr>
        <w:t>valid</w:t>
      </w:r>
    </w:p>
    <w:p w14:paraId="6A993E94" w14:textId="148A81CE" w:rsidR="00CD0C6B" w:rsidRDefault="00CD0C6B" w:rsidP="00CD0C6B">
      <w:pPr>
        <w:pStyle w:val="Code"/>
      </w:pPr>
      <w:r>
        <w:t xml:space="preserve">    }</w:t>
      </w:r>
    </w:p>
    <w:p w14:paraId="20A27A8E" w14:textId="77777777" w:rsidR="00CD0C6B" w:rsidRDefault="00CD0C6B" w:rsidP="00CD0C6B">
      <w:pPr>
        <w:pStyle w:val="Code"/>
      </w:pPr>
    </w:p>
    <w:p w14:paraId="38EB6020" w14:textId="77777777" w:rsidR="00245A2D" w:rsidRDefault="00245A2D" w:rsidP="00294B83">
      <w:pPr>
        <w:pStyle w:val="Code"/>
      </w:pPr>
    </w:p>
    <w:p w14:paraId="1AF1121E" w14:textId="39A572F7" w:rsidR="00CD0C6B" w:rsidRDefault="00FB5750" w:rsidP="00294B83">
      <w:pPr>
        <w:pStyle w:val="Code"/>
      </w:pPr>
      <w:r>
        <w:t>Finally, we need another helper method that would handle how the view controller for the popup is dismissed once the payment cycle completed. This can be seen in Listing 16-</w:t>
      </w:r>
      <w:commentRangeStart w:id="148"/>
      <w:del w:id="149" w:author="georg" w:date="2015-11-09T22:16:00Z">
        <w:r w:rsidDel="004F094E">
          <w:delText>5</w:delText>
        </w:r>
        <w:commentRangeEnd w:id="148"/>
        <w:r w:rsidR="005C02EF" w:rsidDel="004F094E">
          <w:rPr>
            <w:rFonts w:asciiTheme="minorHAnsi" w:hAnsiTheme="minorHAnsi"/>
            <w:noProof w:val="0"/>
            <w:sz w:val="22"/>
          </w:rPr>
          <w:commentReference w:id="148"/>
        </w:r>
      </w:del>
      <w:ins w:id="150" w:author="georg" w:date="2015-11-09T22:16:00Z">
        <w:r w:rsidR="004F094E">
          <w:t>7</w:t>
        </w:r>
      </w:ins>
      <w:r>
        <w:t>:</w:t>
      </w:r>
    </w:p>
    <w:p w14:paraId="7A311F0E" w14:textId="77777777" w:rsidR="00FB5750" w:rsidRDefault="00FB5750" w:rsidP="00294B83">
      <w:pPr>
        <w:pStyle w:val="Code"/>
      </w:pPr>
    </w:p>
    <w:p w14:paraId="1708B00C" w14:textId="2A38355B" w:rsidR="00FB5750" w:rsidRDefault="00FB5750" w:rsidP="00294B83">
      <w:pPr>
        <w:pStyle w:val="Code"/>
      </w:pPr>
      <w:r>
        <w:t>Listing 16-</w:t>
      </w:r>
      <w:commentRangeStart w:id="151"/>
      <w:del w:id="152" w:author="georg" w:date="2015-11-09T22:16:00Z">
        <w:r w:rsidDel="004F094E">
          <w:delText>5</w:delText>
        </w:r>
        <w:commentRangeEnd w:id="151"/>
        <w:r w:rsidR="005C02EF" w:rsidDel="004F094E">
          <w:rPr>
            <w:rFonts w:asciiTheme="minorHAnsi" w:hAnsiTheme="minorHAnsi"/>
            <w:noProof w:val="0"/>
            <w:sz w:val="22"/>
          </w:rPr>
          <w:commentReference w:id="151"/>
        </w:r>
      </w:del>
      <w:ins w:id="153" w:author="georg" w:date="2015-11-09T22:16:00Z">
        <w:r w:rsidR="004F094E">
          <w:t>7</w:t>
        </w:r>
      </w:ins>
      <w:r>
        <w:t>. The paymentAuthorizationViewControllerDidFinish () function</w:t>
      </w:r>
    </w:p>
    <w:p w14:paraId="013434F6" w14:textId="77777777" w:rsidR="00FB5750" w:rsidRDefault="00FB5750" w:rsidP="00294B83">
      <w:pPr>
        <w:pStyle w:val="Code"/>
      </w:pPr>
    </w:p>
    <w:p w14:paraId="1BDEBAE5" w14:textId="77777777" w:rsidR="00FB5750" w:rsidRDefault="00FB5750" w:rsidP="00FB5750">
      <w:pPr>
        <w:pStyle w:val="Code"/>
      </w:pPr>
      <w:r>
        <w:t xml:space="preserve">    </w:t>
      </w:r>
      <w:r>
        <w:rPr>
          <w:color w:val="AA0D91"/>
        </w:rPr>
        <w:t>func</w:t>
      </w:r>
      <w:r>
        <w:t xml:space="preserve"> paymentAuthorizationViewControllerDidFinish(controller: </w:t>
      </w:r>
      <w:r>
        <w:rPr>
          <w:color w:val="5C2699"/>
        </w:rPr>
        <w:t>PKPaymentAuthorizationViewController</w:t>
      </w:r>
      <w:r>
        <w:t>) {</w:t>
      </w:r>
    </w:p>
    <w:p w14:paraId="4AB49D1C" w14:textId="77777777" w:rsidR="00FB5750" w:rsidRDefault="00FB5750" w:rsidP="00FB5750">
      <w:pPr>
        <w:pStyle w:val="Code"/>
      </w:pPr>
      <w:r>
        <w:t xml:space="preserve">        controller.</w:t>
      </w:r>
      <w:r>
        <w:rPr>
          <w:color w:val="2E0D6E"/>
        </w:rPr>
        <w:t>dismissViewControllerAnimated</w:t>
      </w:r>
      <w:r>
        <w:t>(</w:t>
      </w:r>
      <w:r>
        <w:rPr>
          <w:color w:val="AA0D91"/>
        </w:rPr>
        <w:t>true</w:t>
      </w:r>
      <w:r>
        <w:t xml:space="preserve">, completion: </w:t>
      </w:r>
      <w:r>
        <w:rPr>
          <w:color w:val="AA0D91"/>
        </w:rPr>
        <w:t>nil</w:t>
      </w:r>
      <w:r>
        <w:t>)</w:t>
      </w:r>
    </w:p>
    <w:p w14:paraId="6740C893" w14:textId="0DFC24AD" w:rsidR="00FB5750" w:rsidRDefault="00FB5750" w:rsidP="00FB5750">
      <w:pPr>
        <w:pStyle w:val="Code"/>
      </w:pPr>
      <w:r>
        <w:t xml:space="preserve">    }</w:t>
      </w:r>
    </w:p>
    <w:p w14:paraId="1D17AABC" w14:textId="77777777" w:rsidR="00FB5750" w:rsidRDefault="00FB5750" w:rsidP="00FB5750">
      <w:pPr>
        <w:pStyle w:val="Code"/>
      </w:pPr>
    </w:p>
    <w:p w14:paraId="65F677B1" w14:textId="332A46F5" w:rsidR="00294B83" w:rsidRDefault="00294B83" w:rsidP="00294B83">
      <w:pPr>
        <w:pStyle w:val="Code"/>
      </w:pPr>
      <w:r>
        <w:t xml:space="preserve">We saw in the ViewController Scene that the Pay button’s “Touch Up Inside” action was wired to the function payWithApplePay(). </w:t>
      </w:r>
      <w:r w:rsidR="00D65725">
        <w:t xml:space="preserve">To keep things simple, we only log the error condition when the amount was not a valid number. If the amount is valid, we call the applePay() function. </w:t>
      </w:r>
      <w:r>
        <w:t>The code for</w:t>
      </w:r>
      <w:r w:rsidR="00D65725">
        <w:t xml:space="preserve"> the payWithApplePay()</w:t>
      </w:r>
      <w:r>
        <w:t xml:space="preserve"> function </w:t>
      </w:r>
      <w:r w:rsidR="00D65725">
        <w:t xml:space="preserve">in the ViewController.swift file </w:t>
      </w:r>
      <w:r w:rsidR="001A6714">
        <w:t>can be seen in Listing 16-</w:t>
      </w:r>
      <w:commentRangeStart w:id="154"/>
      <w:del w:id="155" w:author="georg" w:date="2015-11-09T22:16:00Z">
        <w:r w:rsidR="001A6714" w:rsidDel="004F094E">
          <w:delText>6</w:delText>
        </w:r>
        <w:commentRangeEnd w:id="154"/>
        <w:r w:rsidR="005C02EF" w:rsidDel="004F094E">
          <w:rPr>
            <w:rFonts w:asciiTheme="minorHAnsi" w:hAnsiTheme="minorHAnsi"/>
            <w:noProof w:val="0"/>
            <w:sz w:val="22"/>
          </w:rPr>
          <w:commentReference w:id="154"/>
        </w:r>
      </w:del>
      <w:ins w:id="156" w:author="georg" w:date="2015-11-09T22:16:00Z">
        <w:r w:rsidR="004F094E">
          <w:t>8</w:t>
        </w:r>
      </w:ins>
      <w:r>
        <w:t>:</w:t>
      </w:r>
      <w:r>
        <w:br/>
      </w:r>
    </w:p>
    <w:p w14:paraId="1CCF842F" w14:textId="3AE0E9CB" w:rsidR="00294B83" w:rsidRDefault="00294B83" w:rsidP="00294B83">
      <w:pPr>
        <w:pStyle w:val="CodeCaption"/>
      </w:pPr>
      <w:r>
        <w:t>Listing 16-</w:t>
      </w:r>
      <w:commentRangeStart w:id="157"/>
      <w:del w:id="158" w:author="georg" w:date="2015-11-09T22:17:00Z">
        <w:r w:rsidR="001A6714" w:rsidDel="004F094E">
          <w:delText>6</w:delText>
        </w:r>
        <w:commentRangeEnd w:id="157"/>
        <w:r w:rsidR="005C02EF" w:rsidDel="004F094E">
          <w:rPr>
            <w:rFonts w:asciiTheme="minorHAnsi" w:hAnsiTheme="minorHAnsi"/>
            <w:i w:val="0"/>
            <w:sz w:val="22"/>
          </w:rPr>
          <w:commentReference w:id="157"/>
        </w:r>
      </w:del>
      <w:ins w:id="159" w:author="georg" w:date="2015-11-09T22:17:00Z">
        <w:r w:rsidR="004F094E">
          <w:t>8</w:t>
        </w:r>
      </w:ins>
      <w:r>
        <w:t xml:space="preserve">. The </w:t>
      </w:r>
      <w:proofErr w:type="spellStart"/>
      <w:proofErr w:type="gramStart"/>
      <w:r>
        <w:t>payWithApplePay</w:t>
      </w:r>
      <w:proofErr w:type="spellEnd"/>
      <w:r>
        <w:t>(</w:t>
      </w:r>
      <w:proofErr w:type="gramEnd"/>
      <w:r>
        <w:t>) function</w:t>
      </w:r>
    </w:p>
    <w:p w14:paraId="6D2EE5CE" w14:textId="30548C58" w:rsidR="00294B83" w:rsidRDefault="00294B83" w:rsidP="00294B83">
      <w:pPr>
        <w:pStyle w:val="CodeCaption"/>
      </w:pPr>
      <w:r>
        <w:t xml:space="preserve">    </w:t>
      </w:r>
      <w:r>
        <w:rPr>
          <w:color w:val="AA0D91"/>
        </w:rPr>
        <w:t>@</w:t>
      </w:r>
      <w:proofErr w:type="spellStart"/>
      <w:r>
        <w:rPr>
          <w:color w:val="AA0D91"/>
        </w:rPr>
        <w:t>IBAction</w:t>
      </w:r>
      <w:proofErr w:type="spellEnd"/>
      <w:r>
        <w:t xml:space="preserve"> </w:t>
      </w:r>
      <w:proofErr w:type="spellStart"/>
      <w:r>
        <w:rPr>
          <w:color w:val="AA0D91"/>
        </w:rPr>
        <w:t>func</w:t>
      </w:r>
      <w:proofErr w:type="spellEnd"/>
      <w:r>
        <w:t xml:space="preserve"> </w:t>
      </w:r>
      <w:proofErr w:type="spellStart"/>
      <w:proofErr w:type="gramStart"/>
      <w:r>
        <w:t>payWithApplePay</w:t>
      </w:r>
      <w:proofErr w:type="spellEnd"/>
      <w:r>
        <w:t>(</w:t>
      </w:r>
      <w:proofErr w:type="gramEnd"/>
      <w:r>
        <w:t xml:space="preserve">sender: </w:t>
      </w:r>
      <w:proofErr w:type="spellStart"/>
      <w:r>
        <w:rPr>
          <w:color w:val="5C2699"/>
        </w:rPr>
        <w:t>UIButton</w:t>
      </w:r>
      <w:proofErr w:type="spellEnd"/>
      <w:r>
        <w:t>) {</w:t>
      </w:r>
    </w:p>
    <w:p w14:paraId="3B330699" w14:textId="77777777" w:rsidR="00294B83" w:rsidRDefault="00294B83" w:rsidP="00294B83">
      <w:pPr>
        <w:pStyle w:val="Code"/>
      </w:pPr>
      <w:r>
        <w:t xml:space="preserve">        </w:t>
      </w:r>
      <w:r>
        <w:rPr>
          <w:color w:val="AA0D91"/>
        </w:rPr>
        <w:t>if</w:t>
      </w:r>
      <w:r>
        <w:t xml:space="preserve"> </w:t>
      </w:r>
      <w:r>
        <w:rPr>
          <w:color w:val="AA0D91"/>
        </w:rPr>
        <w:t>let</w:t>
      </w:r>
      <w:r>
        <w:t xml:space="preserve"> total = </w:t>
      </w:r>
      <w:r>
        <w:rPr>
          <w:color w:val="5C2699"/>
        </w:rPr>
        <w:t>Double</w:t>
      </w:r>
      <w:r>
        <w:t>(</w:t>
      </w:r>
      <w:r>
        <w:rPr>
          <w:color w:val="3F6E74"/>
        </w:rPr>
        <w:t>paymentValueField</w:t>
      </w:r>
      <w:r>
        <w:t>.</w:t>
      </w:r>
      <w:r>
        <w:rPr>
          <w:color w:val="5C2699"/>
        </w:rPr>
        <w:t>text</w:t>
      </w:r>
      <w:r>
        <w:t>!) {</w:t>
      </w:r>
    </w:p>
    <w:p w14:paraId="2F90F1AD" w14:textId="77777777" w:rsidR="00294B83" w:rsidRDefault="00294B83" w:rsidP="00294B83">
      <w:pPr>
        <w:pStyle w:val="Code"/>
      </w:pPr>
      <w:r>
        <w:t xml:space="preserve">            </w:t>
      </w:r>
      <w:r>
        <w:rPr>
          <w:color w:val="3F6E74"/>
        </w:rPr>
        <w:t>logger</w:t>
      </w:r>
      <w:r>
        <w:t>.</w:t>
      </w:r>
      <w:r>
        <w:rPr>
          <w:color w:val="26474B"/>
        </w:rPr>
        <w:t>logEvent</w:t>
      </w:r>
      <w:r>
        <w:t>(</w:t>
      </w:r>
      <w:r>
        <w:rPr>
          <w:color w:val="C41A16"/>
        </w:rPr>
        <w:t xml:space="preserve">"Pay with Apple Pay the amount: </w:t>
      </w:r>
      <w:r>
        <w:t>\</w:t>
      </w:r>
      <w:r>
        <w:rPr>
          <w:color w:val="C41A16"/>
        </w:rPr>
        <w:t>(</w:t>
      </w:r>
      <w:r>
        <w:t>total</w:t>
      </w:r>
      <w:r>
        <w:rPr>
          <w:color w:val="C41A16"/>
        </w:rPr>
        <w:t>)"</w:t>
      </w:r>
      <w:r>
        <w:t>)</w:t>
      </w:r>
    </w:p>
    <w:p w14:paraId="6694485F" w14:textId="77777777" w:rsidR="00294B83" w:rsidRDefault="00294B83" w:rsidP="00294B83">
      <w:pPr>
        <w:pStyle w:val="Code"/>
      </w:pPr>
      <w:r>
        <w:t xml:space="preserve">            </w:t>
      </w:r>
      <w:r>
        <w:rPr>
          <w:color w:val="AA0D91"/>
        </w:rPr>
        <w:t>self</w:t>
      </w:r>
      <w:r>
        <w:t>.</w:t>
      </w:r>
      <w:r>
        <w:rPr>
          <w:color w:val="26474B"/>
        </w:rPr>
        <w:t>applePay</w:t>
      </w:r>
      <w:r>
        <w:t>(total);</w:t>
      </w:r>
    </w:p>
    <w:p w14:paraId="61A94C23" w14:textId="77777777" w:rsidR="00294B83" w:rsidRDefault="00294B83" w:rsidP="00294B83">
      <w:pPr>
        <w:pStyle w:val="Code"/>
      </w:pPr>
      <w:r>
        <w:t xml:space="preserve">        }</w:t>
      </w:r>
    </w:p>
    <w:p w14:paraId="36DABC92" w14:textId="77777777" w:rsidR="00294B83" w:rsidRDefault="00294B83" w:rsidP="00294B83">
      <w:pPr>
        <w:pStyle w:val="Code"/>
      </w:pPr>
      <w:r>
        <w:t xml:space="preserve">        </w:t>
      </w:r>
      <w:r>
        <w:rPr>
          <w:color w:val="AA0D91"/>
        </w:rPr>
        <w:t>else</w:t>
      </w:r>
      <w:r>
        <w:t xml:space="preserve"> {</w:t>
      </w:r>
    </w:p>
    <w:p w14:paraId="00810F6D" w14:textId="77777777" w:rsidR="00294B83" w:rsidRDefault="00294B83" w:rsidP="00294B83">
      <w:pPr>
        <w:pStyle w:val="Code"/>
      </w:pPr>
      <w:r>
        <w:t xml:space="preserve">            </w:t>
      </w:r>
      <w:r>
        <w:rPr>
          <w:color w:val="3F6E74"/>
        </w:rPr>
        <w:t>logger</w:t>
      </w:r>
      <w:r>
        <w:t>.</w:t>
      </w:r>
      <w:r>
        <w:rPr>
          <w:color w:val="26474B"/>
        </w:rPr>
        <w:t>logEvent</w:t>
      </w:r>
      <w:r>
        <w:t>(</w:t>
      </w:r>
      <w:r>
        <w:rPr>
          <w:color w:val="C41A16"/>
        </w:rPr>
        <w:t>"No valid amount specified"</w:t>
      </w:r>
      <w:r>
        <w:t>)</w:t>
      </w:r>
    </w:p>
    <w:p w14:paraId="723968AA" w14:textId="77777777" w:rsidR="00294B83" w:rsidRDefault="00294B83" w:rsidP="00294B83">
      <w:pPr>
        <w:pStyle w:val="Code"/>
      </w:pPr>
      <w:r>
        <w:t xml:space="preserve">        }</w:t>
      </w:r>
    </w:p>
    <w:p w14:paraId="6CC41F8C" w14:textId="1F713813" w:rsidR="00294B83" w:rsidRDefault="00294B83" w:rsidP="00294B83">
      <w:pPr>
        <w:pStyle w:val="Code"/>
      </w:pPr>
      <w:r>
        <w:t xml:space="preserve">    }</w:t>
      </w:r>
    </w:p>
    <w:p w14:paraId="46D37DC2" w14:textId="77777777" w:rsidR="0003081F" w:rsidRDefault="0003081F" w:rsidP="00294B83">
      <w:pPr>
        <w:pStyle w:val="Code"/>
      </w:pPr>
    </w:p>
    <w:p w14:paraId="791B3224" w14:textId="67B94520" w:rsidR="0003081F" w:rsidRDefault="0003081F" w:rsidP="00294B83">
      <w:pPr>
        <w:pStyle w:val="Code"/>
      </w:pPr>
      <w:r>
        <w:lastRenderedPageBreak/>
        <w:t>The applePay() method prepares a request using the shopping cart item that we conveniently created here with the label “New Charge”. The request is assigned the ApplePayMerchantID that we set up previously and the SupportedPaymentNetworks that define which cards we accept. The request also is set to work for US transactions effected in USD.</w:t>
      </w:r>
    </w:p>
    <w:p w14:paraId="15D6AD0B" w14:textId="77777777" w:rsidR="0003081F" w:rsidRDefault="0003081F" w:rsidP="00294B83">
      <w:pPr>
        <w:pStyle w:val="Code"/>
      </w:pPr>
    </w:p>
    <w:p w14:paraId="499DDD6D" w14:textId="78099894" w:rsidR="0003081F" w:rsidRDefault="0003081F" w:rsidP="00294B83">
      <w:pPr>
        <w:pStyle w:val="Code"/>
      </w:pPr>
      <w:r>
        <w:t xml:space="preserve">Once the request is prepared, we test with the canSubmitPaymentRequest() function from the Stripe SDK. This will fail if the Apple Pay is not available, or a default credit card was not set up. We can choose in case of error to default to Stripe’s PaymentKit Form. We leave </w:t>
      </w:r>
      <w:r w:rsidR="00404A4A">
        <w:t>this part of implementation to you, concentrating instead on completing the Apple Pay transaction, when we can. The code for the applePay() function</w:t>
      </w:r>
      <w:r w:rsidR="001A6714">
        <w:t xml:space="preserve"> can be seen in the Listing 16-</w:t>
      </w:r>
      <w:commentRangeStart w:id="160"/>
      <w:del w:id="161" w:author="georg" w:date="2015-11-09T22:17:00Z">
        <w:r w:rsidR="001A6714" w:rsidDel="004F094E">
          <w:delText>7</w:delText>
        </w:r>
        <w:commentRangeEnd w:id="160"/>
        <w:r w:rsidR="00EF637A" w:rsidDel="004F094E">
          <w:rPr>
            <w:rFonts w:asciiTheme="minorHAnsi" w:hAnsiTheme="minorHAnsi"/>
            <w:noProof w:val="0"/>
            <w:sz w:val="22"/>
          </w:rPr>
          <w:commentReference w:id="160"/>
        </w:r>
      </w:del>
      <w:ins w:id="162" w:author="georg" w:date="2015-11-09T22:17:00Z">
        <w:r w:rsidR="004F094E">
          <w:t>9</w:t>
        </w:r>
      </w:ins>
      <w:r w:rsidR="00404A4A">
        <w:t>:</w:t>
      </w:r>
      <w:r>
        <w:t xml:space="preserve"> </w:t>
      </w:r>
    </w:p>
    <w:p w14:paraId="31601309" w14:textId="77777777" w:rsidR="0003081F" w:rsidRDefault="0003081F" w:rsidP="00294B83">
      <w:pPr>
        <w:pStyle w:val="Code"/>
      </w:pPr>
    </w:p>
    <w:p w14:paraId="4DC70F9E" w14:textId="1153695C" w:rsidR="0003081F" w:rsidRDefault="001A6714" w:rsidP="00294B83">
      <w:pPr>
        <w:pStyle w:val="Code"/>
      </w:pPr>
      <w:r>
        <w:t>Listing 16-</w:t>
      </w:r>
      <w:commentRangeStart w:id="163"/>
      <w:del w:id="164" w:author="georg" w:date="2015-11-09T22:17:00Z">
        <w:r w:rsidDel="004F094E">
          <w:delText>7</w:delText>
        </w:r>
        <w:commentRangeEnd w:id="163"/>
        <w:r w:rsidR="00EF637A" w:rsidDel="004F094E">
          <w:rPr>
            <w:rFonts w:asciiTheme="minorHAnsi" w:hAnsiTheme="minorHAnsi"/>
            <w:noProof w:val="0"/>
            <w:sz w:val="22"/>
          </w:rPr>
          <w:commentReference w:id="163"/>
        </w:r>
      </w:del>
      <w:ins w:id="165" w:author="georg" w:date="2015-11-09T22:17:00Z">
        <w:r w:rsidR="004F094E">
          <w:t>9</w:t>
        </w:r>
      </w:ins>
      <w:r w:rsidR="0003081F">
        <w:t>. The applePay() function</w:t>
      </w:r>
    </w:p>
    <w:p w14:paraId="2333D87A" w14:textId="77777777" w:rsidR="0003081F" w:rsidRDefault="0003081F" w:rsidP="00294B83">
      <w:pPr>
        <w:pStyle w:val="Code"/>
      </w:pPr>
    </w:p>
    <w:p w14:paraId="40AFD09E" w14:textId="77777777" w:rsidR="0003081F" w:rsidRDefault="0003081F" w:rsidP="0003081F">
      <w:pPr>
        <w:pStyle w:val="Code"/>
      </w:pPr>
      <w:r>
        <w:t xml:space="preserve">    </w:t>
      </w:r>
      <w:r>
        <w:rPr>
          <w:color w:val="AA0D91"/>
        </w:rPr>
        <w:t>func</w:t>
      </w:r>
      <w:r>
        <w:t xml:space="preserve"> applePay(price: </w:t>
      </w:r>
      <w:r>
        <w:rPr>
          <w:color w:val="5C2699"/>
        </w:rPr>
        <w:t>Double</w:t>
      </w:r>
      <w:r>
        <w:t>) {</w:t>
      </w:r>
    </w:p>
    <w:p w14:paraId="33E30D20" w14:textId="77777777" w:rsidR="0003081F" w:rsidRDefault="0003081F" w:rsidP="0003081F">
      <w:pPr>
        <w:pStyle w:val="Code"/>
      </w:pPr>
      <w:r>
        <w:t xml:space="preserve">        </w:t>
      </w:r>
      <w:r>
        <w:rPr>
          <w:color w:val="AA0D91"/>
        </w:rPr>
        <w:t>let</w:t>
      </w:r>
      <w:r>
        <w:t xml:space="preserve"> item = </w:t>
      </w:r>
      <w:r>
        <w:rPr>
          <w:color w:val="5C2699"/>
        </w:rPr>
        <w:t>PKPaymentSummaryItem</w:t>
      </w:r>
      <w:r>
        <w:t xml:space="preserve">(label: </w:t>
      </w:r>
      <w:r>
        <w:rPr>
          <w:color w:val="C41A16"/>
        </w:rPr>
        <w:t>"New Charge"</w:t>
      </w:r>
      <w:r>
        <w:t xml:space="preserve">, amount: </w:t>
      </w:r>
      <w:r>
        <w:rPr>
          <w:color w:val="5C2699"/>
        </w:rPr>
        <w:t>NSDecimalNumber</w:t>
      </w:r>
      <w:r>
        <w:t>(double: price))</w:t>
      </w:r>
    </w:p>
    <w:p w14:paraId="287B424B" w14:textId="77777777" w:rsidR="0003081F" w:rsidRDefault="0003081F" w:rsidP="0003081F">
      <w:pPr>
        <w:pStyle w:val="Code"/>
      </w:pPr>
      <w:r>
        <w:t xml:space="preserve">        </w:t>
      </w:r>
      <w:r>
        <w:rPr>
          <w:color w:val="AA0D91"/>
        </w:rPr>
        <w:t>let</w:t>
      </w:r>
      <w:r>
        <w:t xml:space="preserve"> request = </w:t>
      </w:r>
      <w:r>
        <w:rPr>
          <w:color w:val="5C2699"/>
        </w:rPr>
        <w:t>PKPaymentRequest</w:t>
      </w:r>
      <w:r>
        <w:t>()</w:t>
      </w:r>
    </w:p>
    <w:p w14:paraId="1BAAFD88" w14:textId="77777777" w:rsidR="0003081F" w:rsidRDefault="0003081F" w:rsidP="0003081F">
      <w:pPr>
        <w:pStyle w:val="Code"/>
      </w:pPr>
      <w:r>
        <w:t xml:space="preserve">        request.</w:t>
      </w:r>
      <w:r>
        <w:rPr>
          <w:color w:val="5C2699"/>
        </w:rPr>
        <w:t>merchantIdentifier</w:t>
      </w:r>
      <w:r>
        <w:t xml:space="preserve"> = </w:t>
      </w:r>
      <w:r>
        <w:rPr>
          <w:color w:val="3F6E74"/>
        </w:rPr>
        <w:t>ApplePayMerchantID</w:t>
      </w:r>
    </w:p>
    <w:p w14:paraId="09CD0C6C" w14:textId="77777777" w:rsidR="0003081F" w:rsidRDefault="0003081F" w:rsidP="0003081F">
      <w:pPr>
        <w:pStyle w:val="Code"/>
      </w:pPr>
      <w:r>
        <w:t xml:space="preserve">        request.</w:t>
      </w:r>
      <w:r>
        <w:rPr>
          <w:color w:val="5C2699"/>
        </w:rPr>
        <w:t>supportedNetworks</w:t>
      </w:r>
      <w:r>
        <w:t xml:space="preserve"> = </w:t>
      </w:r>
      <w:r>
        <w:rPr>
          <w:color w:val="3F6E74"/>
        </w:rPr>
        <w:t>SupportedPaymentNetworks</w:t>
      </w:r>
    </w:p>
    <w:p w14:paraId="1A623FB0" w14:textId="77777777" w:rsidR="0003081F" w:rsidRDefault="0003081F" w:rsidP="0003081F">
      <w:pPr>
        <w:pStyle w:val="Code"/>
      </w:pPr>
      <w:r>
        <w:t xml:space="preserve">        request.</w:t>
      </w:r>
      <w:r>
        <w:rPr>
          <w:color w:val="5C2699"/>
        </w:rPr>
        <w:t>merchantCapabilities</w:t>
      </w:r>
      <w:r>
        <w:t xml:space="preserve"> = .Capability3DS</w:t>
      </w:r>
    </w:p>
    <w:p w14:paraId="4631FC1C" w14:textId="77777777" w:rsidR="0003081F" w:rsidRDefault="0003081F" w:rsidP="0003081F">
      <w:pPr>
        <w:pStyle w:val="Code"/>
      </w:pPr>
      <w:r>
        <w:t xml:space="preserve">        request.</w:t>
      </w:r>
      <w:r>
        <w:rPr>
          <w:color w:val="5C2699"/>
        </w:rPr>
        <w:t>countryCode</w:t>
      </w:r>
      <w:r>
        <w:t xml:space="preserve"> = </w:t>
      </w:r>
      <w:r>
        <w:rPr>
          <w:color w:val="C41A16"/>
        </w:rPr>
        <w:t>"US"</w:t>
      </w:r>
    </w:p>
    <w:p w14:paraId="06A1885B" w14:textId="77777777" w:rsidR="0003081F" w:rsidRDefault="0003081F" w:rsidP="0003081F">
      <w:pPr>
        <w:pStyle w:val="Code"/>
      </w:pPr>
      <w:r>
        <w:t xml:space="preserve">        request.</w:t>
      </w:r>
      <w:r>
        <w:rPr>
          <w:color w:val="5C2699"/>
        </w:rPr>
        <w:t>currencyCode</w:t>
      </w:r>
      <w:r>
        <w:t xml:space="preserve"> = </w:t>
      </w:r>
      <w:r>
        <w:rPr>
          <w:color w:val="C41A16"/>
        </w:rPr>
        <w:t>"USD"</w:t>
      </w:r>
    </w:p>
    <w:p w14:paraId="7DF8B7CA" w14:textId="77777777" w:rsidR="0003081F" w:rsidRDefault="0003081F" w:rsidP="0003081F">
      <w:pPr>
        <w:pStyle w:val="Code"/>
      </w:pPr>
      <w:r>
        <w:t xml:space="preserve">        request.</w:t>
      </w:r>
      <w:r>
        <w:rPr>
          <w:color w:val="5C2699"/>
        </w:rPr>
        <w:t>paymentSummaryItems</w:t>
      </w:r>
      <w:r>
        <w:t xml:space="preserve"> = [item]</w:t>
      </w:r>
    </w:p>
    <w:p w14:paraId="49AFAB15" w14:textId="77777777" w:rsidR="0003081F" w:rsidRDefault="0003081F" w:rsidP="0003081F">
      <w:pPr>
        <w:pStyle w:val="Code"/>
      </w:pPr>
      <w:r>
        <w:t xml:space="preserve">        </w:t>
      </w:r>
      <w:r>
        <w:rPr>
          <w:color w:val="AA0D91"/>
        </w:rPr>
        <w:t>if</w:t>
      </w:r>
      <w:r>
        <w:t xml:space="preserve"> </w:t>
      </w:r>
      <w:r>
        <w:rPr>
          <w:color w:val="3F6E74"/>
        </w:rPr>
        <w:t>Stripe</w:t>
      </w:r>
      <w:r>
        <w:t>.</w:t>
      </w:r>
      <w:r>
        <w:rPr>
          <w:color w:val="26474B"/>
        </w:rPr>
        <w:t>canSubmitPaymentRequest</w:t>
      </w:r>
      <w:r>
        <w:t>(request) {</w:t>
      </w:r>
    </w:p>
    <w:p w14:paraId="73431147" w14:textId="77777777" w:rsidR="0003081F" w:rsidRDefault="0003081F" w:rsidP="0003081F">
      <w:pPr>
        <w:pStyle w:val="Code"/>
      </w:pPr>
      <w:r>
        <w:t xml:space="preserve">            </w:t>
      </w:r>
      <w:r>
        <w:rPr>
          <w:color w:val="3F6E74"/>
        </w:rPr>
        <w:t>logger</w:t>
      </w:r>
      <w:r>
        <w:t>.</w:t>
      </w:r>
      <w:r>
        <w:rPr>
          <w:color w:val="26474B"/>
        </w:rPr>
        <w:t>logEvent</w:t>
      </w:r>
      <w:r>
        <w:t>(</w:t>
      </w:r>
      <w:r>
        <w:rPr>
          <w:color w:val="C41A16"/>
        </w:rPr>
        <w:t>"Paying with Apple Pay and Stripe"</w:t>
      </w:r>
      <w:r>
        <w:t>)</w:t>
      </w:r>
    </w:p>
    <w:p w14:paraId="6EFACA06" w14:textId="77777777" w:rsidR="0003081F" w:rsidRDefault="0003081F" w:rsidP="0003081F">
      <w:pPr>
        <w:pStyle w:val="Code"/>
        <w:rPr>
          <w:color w:val="007400"/>
        </w:rPr>
      </w:pPr>
      <w:r>
        <w:t xml:space="preserve">            </w:t>
      </w:r>
      <w:r>
        <w:rPr>
          <w:color w:val="007400"/>
        </w:rPr>
        <w:t>// Apple Pay is available and the user created a valid credit card record</w:t>
      </w:r>
    </w:p>
    <w:p w14:paraId="2625447D" w14:textId="77777777" w:rsidR="0003081F" w:rsidRDefault="0003081F" w:rsidP="0003081F">
      <w:pPr>
        <w:pStyle w:val="Code"/>
      </w:pPr>
      <w:r>
        <w:t xml:space="preserve">            </w:t>
      </w:r>
      <w:r>
        <w:rPr>
          <w:color w:val="AA0D91"/>
        </w:rPr>
        <w:t>let</w:t>
      </w:r>
      <w:r>
        <w:t xml:space="preserve"> applePayController = </w:t>
      </w:r>
      <w:r>
        <w:rPr>
          <w:color w:val="5C2699"/>
        </w:rPr>
        <w:t>PKPaymentAuthorizationViewController</w:t>
      </w:r>
      <w:r>
        <w:t>(paymentRequest: request)</w:t>
      </w:r>
    </w:p>
    <w:p w14:paraId="7EC13012" w14:textId="77777777" w:rsidR="0003081F" w:rsidRDefault="0003081F" w:rsidP="0003081F">
      <w:pPr>
        <w:pStyle w:val="Code"/>
      </w:pPr>
      <w:r>
        <w:t xml:space="preserve">            applePayController.</w:t>
      </w:r>
      <w:r>
        <w:rPr>
          <w:color w:val="5C2699"/>
        </w:rPr>
        <w:t>delegate</w:t>
      </w:r>
      <w:r>
        <w:t xml:space="preserve"> = </w:t>
      </w:r>
      <w:r>
        <w:rPr>
          <w:color w:val="AA0D91"/>
        </w:rPr>
        <w:t>self</w:t>
      </w:r>
    </w:p>
    <w:p w14:paraId="545E1960" w14:textId="77777777" w:rsidR="0003081F" w:rsidRDefault="0003081F" w:rsidP="0003081F">
      <w:pPr>
        <w:pStyle w:val="Code"/>
      </w:pPr>
      <w:r>
        <w:t xml:space="preserve">            </w:t>
      </w:r>
      <w:r>
        <w:rPr>
          <w:color w:val="2E0D6E"/>
        </w:rPr>
        <w:t>presentViewController</w:t>
      </w:r>
      <w:r>
        <w:t xml:space="preserve">(applePayController, animated: </w:t>
      </w:r>
      <w:r>
        <w:rPr>
          <w:color w:val="AA0D91"/>
        </w:rPr>
        <w:t>true</w:t>
      </w:r>
      <w:r>
        <w:t xml:space="preserve">, completion: </w:t>
      </w:r>
      <w:r>
        <w:rPr>
          <w:color w:val="AA0D91"/>
        </w:rPr>
        <w:t>nil</w:t>
      </w:r>
      <w:r>
        <w:t>)</w:t>
      </w:r>
    </w:p>
    <w:p w14:paraId="39005503" w14:textId="77777777" w:rsidR="0003081F" w:rsidRDefault="0003081F" w:rsidP="0003081F">
      <w:pPr>
        <w:pStyle w:val="Code"/>
      </w:pPr>
      <w:r>
        <w:t xml:space="preserve">        } </w:t>
      </w:r>
      <w:r>
        <w:rPr>
          <w:color w:val="AA0D91"/>
        </w:rPr>
        <w:t>else</w:t>
      </w:r>
      <w:r>
        <w:t xml:space="preserve"> {</w:t>
      </w:r>
    </w:p>
    <w:p w14:paraId="5CCA2576" w14:textId="77777777" w:rsidR="0003081F" w:rsidRDefault="0003081F" w:rsidP="0003081F">
      <w:pPr>
        <w:pStyle w:val="Code"/>
      </w:pPr>
      <w:r>
        <w:t xml:space="preserve">            </w:t>
      </w:r>
      <w:r>
        <w:rPr>
          <w:color w:val="3F6E74"/>
        </w:rPr>
        <w:t>logger</w:t>
      </w:r>
      <w:r>
        <w:t>.</w:t>
      </w:r>
      <w:r>
        <w:rPr>
          <w:color w:val="26474B"/>
        </w:rPr>
        <w:t>logEvent</w:t>
      </w:r>
      <w:r>
        <w:t>(</w:t>
      </w:r>
      <w:r>
        <w:rPr>
          <w:color w:val="C41A16"/>
        </w:rPr>
        <w:t>"Cannot submit Apple Pay payments"</w:t>
      </w:r>
      <w:r>
        <w:t>)</w:t>
      </w:r>
    </w:p>
    <w:p w14:paraId="520C03BF" w14:textId="77777777" w:rsidR="0003081F" w:rsidRDefault="0003081F" w:rsidP="0003081F">
      <w:pPr>
        <w:pStyle w:val="Code"/>
        <w:rPr>
          <w:color w:val="007400"/>
        </w:rPr>
      </w:pPr>
      <w:r>
        <w:t xml:space="preserve">            </w:t>
      </w:r>
      <w:r>
        <w:rPr>
          <w:color w:val="007400"/>
        </w:rPr>
        <w:t>//default to Stripe's PaymentKit Form</w:t>
      </w:r>
    </w:p>
    <w:p w14:paraId="31F89519" w14:textId="77777777" w:rsidR="0003081F" w:rsidRDefault="0003081F" w:rsidP="0003081F">
      <w:pPr>
        <w:pStyle w:val="Code"/>
      </w:pPr>
      <w:r>
        <w:t xml:space="preserve">        }</w:t>
      </w:r>
    </w:p>
    <w:p w14:paraId="3A8C6401" w14:textId="287CAA56" w:rsidR="0003081F" w:rsidRDefault="0003081F" w:rsidP="0003081F">
      <w:pPr>
        <w:pStyle w:val="Code"/>
      </w:pPr>
      <w:r>
        <w:t xml:space="preserve">    } </w:t>
      </w:r>
    </w:p>
    <w:p w14:paraId="6736C487" w14:textId="77777777" w:rsidR="00404A4A" w:rsidRDefault="00404A4A" w:rsidP="0003081F">
      <w:pPr>
        <w:pStyle w:val="Code"/>
      </w:pPr>
    </w:p>
    <w:p w14:paraId="5085E4AA" w14:textId="15CFE88D" w:rsidR="00F4000B" w:rsidRDefault="00F4000B" w:rsidP="00F4000B">
      <w:pPr>
        <w:pStyle w:val="BodyText"/>
      </w:pPr>
      <w:r>
        <w:t xml:space="preserve">The </w:t>
      </w:r>
      <w:proofErr w:type="spellStart"/>
      <w:r>
        <w:t>PKPaymentAuthorizationViewController</w:t>
      </w:r>
      <w:proofErr w:type="spellEnd"/>
      <w:r>
        <w:t xml:space="preserve"> will call the </w:t>
      </w:r>
      <w:proofErr w:type="spellStart"/>
      <w:proofErr w:type="gramStart"/>
      <w:r>
        <w:t>paymentAuthorizationViewController</w:t>
      </w:r>
      <w:proofErr w:type="spellEnd"/>
      <w:r>
        <w:t>(</w:t>
      </w:r>
      <w:proofErr w:type="gramEnd"/>
      <w:r>
        <w:t xml:space="preserve">) function in our code, that was created to comply with the SDK’s interface. This method creates a token with the payment information; you can now send this token to your server, to be able to charge the card. The code for the </w:t>
      </w:r>
      <w:proofErr w:type="spellStart"/>
      <w:proofErr w:type="gramStart"/>
      <w:r>
        <w:t>paymentAuthorizationViewController</w:t>
      </w:r>
      <w:proofErr w:type="spellEnd"/>
      <w:r>
        <w:t>(</w:t>
      </w:r>
      <w:proofErr w:type="gramEnd"/>
      <w:r>
        <w:t xml:space="preserve">) located in the </w:t>
      </w:r>
      <w:proofErr w:type="spellStart"/>
      <w:r>
        <w:t>ViewController.swift</w:t>
      </w:r>
      <w:proofErr w:type="spellEnd"/>
      <w:r>
        <w:t xml:space="preserve"> can be found in Listing 16-</w:t>
      </w:r>
      <w:commentRangeStart w:id="166"/>
      <w:del w:id="167" w:author="georg" w:date="2015-11-09T22:17:00Z">
        <w:r w:rsidR="001A6714" w:rsidDel="004F094E">
          <w:delText>8</w:delText>
        </w:r>
        <w:commentRangeEnd w:id="166"/>
        <w:r w:rsidR="00EF637A" w:rsidDel="004F094E">
          <w:rPr>
            <w:rFonts w:asciiTheme="minorHAnsi" w:hAnsiTheme="minorHAnsi"/>
            <w:sz w:val="22"/>
          </w:rPr>
          <w:commentReference w:id="166"/>
        </w:r>
      </w:del>
      <w:ins w:id="168" w:author="georg" w:date="2015-11-09T22:17:00Z">
        <w:r w:rsidR="004F094E">
          <w:t>10</w:t>
        </w:r>
      </w:ins>
      <w:r>
        <w:t>:</w:t>
      </w:r>
    </w:p>
    <w:p w14:paraId="560413B2" w14:textId="59E7DED6" w:rsidR="00F4000B" w:rsidRDefault="001A6714" w:rsidP="00F4000B">
      <w:pPr>
        <w:pStyle w:val="BodyText"/>
      </w:pPr>
      <w:r>
        <w:t>Listing 16-</w:t>
      </w:r>
      <w:commentRangeStart w:id="169"/>
      <w:del w:id="170" w:author="georg" w:date="2015-11-09T22:17:00Z">
        <w:r w:rsidDel="004F094E">
          <w:delText>8</w:delText>
        </w:r>
        <w:commentRangeEnd w:id="169"/>
        <w:r w:rsidR="00EF637A" w:rsidDel="004F094E">
          <w:rPr>
            <w:rFonts w:asciiTheme="minorHAnsi" w:hAnsiTheme="minorHAnsi"/>
            <w:sz w:val="22"/>
          </w:rPr>
          <w:commentReference w:id="169"/>
        </w:r>
      </w:del>
      <w:ins w:id="171" w:author="georg" w:date="2015-11-09T22:17:00Z">
        <w:r w:rsidR="004F094E">
          <w:t>10</w:t>
        </w:r>
      </w:ins>
      <w:r w:rsidR="00F4000B">
        <w:t xml:space="preserve">. The </w:t>
      </w:r>
      <w:proofErr w:type="spellStart"/>
      <w:proofErr w:type="gramStart"/>
      <w:r w:rsidR="00F4000B">
        <w:t>paymentAuthorizationViewController</w:t>
      </w:r>
      <w:proofErr w:type="spellEnd"/>
      <w:r w:rsidR="00F4000B">
        <w:t>(</w:t>
      </w:r>
      <w:proofErr w:type="gramEnd"/>
      <w:r w:rsidR="00F4000B">
        <w:t>) function</w:t>
      </w:r>
    </w:p>
    <w:p w14:paraId="4AB4B4D2" w14:textId="77777777" w:rsidR="00F4000B" w:rsidRDefault="00F4000B" w:rsidP="00F4000B">
      <w:pPr>
        <w:pStyle w:val="Code"/>
      </w:pPr>
      <w:r>
        <w:t xml:space="preserve">    </w:t>
      </w:r>
      <w:r>
        <w:rPr>
          <w:color w:val="AA0D91"/>
        </w:rPr>
        <w:t>func</w:t>
      </w:r>
      <w:r>
        <w:t xml:space="preserve"> paymentAuthorizationViewController(</w:t>
      </w:r>
    </w:p>
    <w:p w14:paraId="1189CC63" w14:textId="635DFB01" w:rsidR="00F4000B" w:rsidRDefault="00F4000B" w:rsidP="00F4000B">
      <w:pPr>
        <w:pStyle w:val="Code"/>
      </w:pPr>
      <w:r>
        <w:t xml:space="preserve">        controller:                                           </w:t>
      </w:r>
      <w:r>
        <w:rPr>
          <w:color w:val="5C2699"/>
        </w:rPr>
        <w:t>PKPaymentAuthorizationViewController</w:t>
      </w:r>
      <w:r>
        <w:t>,</w:t>
      </w:r>
    </w:p>
    <w:p w14:paraId="6E729B3F" w14:textId="77777777" w:rsidR="00F4000B" w:rsidRDefault="00F4000B" w:rsidP="00F4000B">
      <w:pPr>
        <w:pStyle w:val="Code"/>
      </w:pPr>
      <w:r>
        <w:lastRenderedPageBreak/>
        <w:t xml:space="preserve">        didAuthorizePayment payment: </w:t>
      </w:r>
      <w:r>
        <w:rPr>
          <w:color w:val="5C2699"/>
        </w:rPr>
        <w:t>PKPayment</w:t>
      </w:r>
      <w:r>
        <w:t>,</w:t>
      </w:r>
    </w:p>
    <w:p w14:paraId="3DBAC350" w14:textId="277346F5" w:rsidR="00F4000B" w:rsidRDefault="00F4000B" w:rsidP="00F4000B">
      <w:pPr>
        <w:pStyle w:val="Code"/>
      </w:pPr>
      <w:r>
        <w:t xml:space="preserve">        completion:                                       (</w:t>
      </w:r>
      <w:r>
        <w:rPr>
          <w:color w:val="5C2699"/>
        </w:rPr>
        <w:t>PKPaymentAuthorizationStatus</w:t>
      </w:r>
      <w:r>
        <w:t xml:space="preserve">) -&gt; </w:t>
      </w:r>
      <w:r>
        <w:rPr>
          <w:color w:val="5C2699"/>
        </w:rPr>
        <w:t>Void</w:t>
      </w:r>
      <w:r>
        <w:t>) {</w:t>
      </w:r>
    </w:p>
    <w:p w14:paraId="40E39E9E" w14:textId="77777777" w:rsidR="00F4000B" w:rsidRDefault="00F4000B" w:rsidP="00F4000B">
      <w:pPr>
        <w:pStyle w:val="Code"/>
      </w:pPr>
      <w:r>
        <w:t xml:space="preserve">            </w:t>
      </w:r>
      <w:r>
        <w:rPr>
          <w:color w:val="AA0D91"/>
        </w:rPr>
        <w:t>let</w:t>
      </w:r>
      <w:r>
        <w:t xml:space="preserve"> this = </w:t>
      </w:r>
      <w:r>
        <w:rPr>
          <w:color w:val="AA0D91"/>
        </w:rPr>
        <w:t>self</w:t>
      </w:r>
    </w:p>
    <w:p w14:paraId="7748E2F8" w14:textId="77777777" w:rsidR="00F4000B" w:rsidRDefault="00F4000B" w:rsidP="00F4000B">
      <w:pPr>
        <w:pStyle w:val="Code"/>
      </w:pPr>
      <w:r>
        <w:t xml:space="preserve">            </w:t>
      </w:r>
      <w:r>
        <w:rPr>
          <w:color w:val="3F6E74"/>
        </w:rPr>
        <w:t>Stripe</w:t>
      </w:r>
      <w:r>
        <w:t>.</w:t>
      </w:r>
      <w:commentRangeStart w:id="172"/>
      <w:commentRangeStart w:id="173"/>
      <w:r>
        <w:rPr>
          <w:color w:val="26474B"/>
        </w:rPr>
        <w:t>createTokenWithPayment</w:t>
      </w:r>
      <w:r>
        <w:t xml:space="preserve">(payment) </w:t>
      </w:r>
      <w:commentRangeEnd w:id="172"/>
      <w:r w:rsidR="00EF637A">
        <w:rPr>
          <w:rFonts w:asciiTheme="minorHAnsi" w:hAnsiTheme="minorHAnsi"/>
          <w:noProof w:val="0"/>
          <w:sz w:val="22"/>
        </w:rPr>
        <w:commentReference w:id="172"/>
      </w:r>
      <w:commentRangeEnd w:id="173"/>
      <w:r w:rsidR="004F094E">
        <w:rPr>
          <w:rFonts w:asciiTheme="minorHAnsi" w:hAnsiTheme="minorHAnsi"/>
          <w:noProof w:val="0"/>
          <w:sz w:val="22"/>
        </w:rPr>
        <w:commentReference w:id="173"/>
      </w:r>
      <w:r>
        <w:t xml:space="preserve">{ token, error </w:t>
      </w:r>
      <w:r>
        <w:rPr>
          <w:color w:val="AA0D91"/>
        </w:rPr>
        <w:t>in</w:t>
      </w:r>
    </w:p>
    <w:p w14:paraId="4238408D" w14:textId="77777777" w:rsidR="00F4000B" w:rsidRDefault="00F4000B" w:rsidP="00F4000B">
      <w:pPr>
        <w:pStyle w:val="Code"/>
      </w:pPr>
      <w:r>
        <w:t xml:space="preserve">                </w:t>
      </w:r>
      <w:r>
        <w:rPr>
          <w:color w:val="AA0D91"/>
        </w:rPr>
        <w:t>if</w:t>
      </w:r>
      <w:r>
        <w:t xml:space="preserve"> </w:t>
      </w:r>
      <w:r>
        <w:rPr>
          <w:color w:val="AA0D91"/>
        </w:rPr>
        <w:t>let</w:t>
      </w:r>
      <w:r>
        <w:t xml:space="preserve"> token = token {</w:t>
      </w:r>
    </w:p>
    <w:p w14:paraId="03112FD4" w14:textId="77777777" w:rsidR="00F4000B" w:rsidRDefault="00F4000B" w:rsidP="00F4000B">
      <w:pPr>
        <w:pStyle w:val="Code"/>
      </w:pPr>
      <w:r>
        <w:t xml:space="preserve">                    this.</w:t>
      </w:r>
      <w:r>
        <w:rPr>
          <w:color w:val="3F6E74"/>
        </w:rPr>
        <w:t>logger</w:t>
      </w:r>
      <w:r>
        <w:t>.</w:t>
      </w:r>
      <w:r>
        <w:rPr>
          <w:color w:val="26474B"/>
        </w:rPr>
        <w:t>logEvent</w:t>
      </w:r>
      <w:r>
        <w:t>(</w:t>
      </w:r>
      <w:r>
        <w:rPr>
          <w:color w:val="C41A16"/>
        </w:rPr>
        <w:t xml:space="preserve">"Got a valid token: </w:t>
      </w:r>
      <w:r>
        <w:t>\</w:t>
      </w:r>
      <w:r>
        <w:rPr>
          <w:color w:val="C41A16"/>
        </w:rPr>
        <w:t>(</w:t>
      </w:r>
      <w:r>
        <w:t>token</w:t>
      </w:r>
      <w:r>
        <w:rPr>
          <w:color w:val="C41A16"/>
        </w:rPr>
        <w:t>)"</w:t>
      </w:r>
      <w:r>
        <w:t>)</w:t>
      </w:r>
    </w:p>
    <w:p w14:paraId="456479E2" w14:textId="77777777" w:rsidR="00F4000B" w:rsidRDefault="00F4000B" w:rsidP="00F4000B">
      <w:pPr>
        <w:pStyle w:val="Code"/>
        <w:rPr>
          <w:color w:val="007400"/>
        </w:rPr>
      </w:pPr>
      <w:r>
        <w:t xml:space="preserve">                    </w:t>
      </w:r>
      <w:r>
        <w:rPr>
          <w:color w:val="007400"/>
        </w:rPr>
        <w:t>//handle token to create charge in backend</w:t>
      </w:r>
    </w:p>
    <w:p w14:paraId="3AA4B0D7" w14:textId="77777777" w:rsidR="00F4000B" w:rsidRDefault="00F4000B" w:rsidP="00F4000B">
      <w:pPr>
        <w:pStyle w:val="Code"/>
      </w:pPr>
      <w:r>
        <w:t xml:space="preserve">                    </w:t>
      </w:r>
    </w:p>
    <w:p w14:paraId="5B20FB80" w14:textId="77777777" w:rsidR="00F4000B" w:rsidRDefault="00F4000B" w:rsidP="00F4000B">
      <w:pPr>
        <w:pStyle w:val="Code"/>
      </w:pPr>
      <w:r>
        <w:t xml:space="preserve">                    </w:t>
      </w:r>
    </w:p>
    <w:p w14:paraId="1B5D3DB6" w14:textId="77777777" w:rsidR="00F4000B" w:rsidRDefault="00F4000B" w:rsidP="00F4000B">
      <w:pPr>
        <w:pStyle w:val="Code"/>
      </w:pPr>
      <w:r>
        <w:t xml:space="preserve">                    completion(.</w:t>
      </w:r>
      <w:r>
        <w:rPr>
          <w:color w:val="2E0D6E"/>
        </w:rPr>
        <w:t>Success</w:t>
      </w:r>
      <w:r>
        <w:t>)</w:t>
      </w:r>
    </w:p>
    <w:p w14:paraId="63152B48" w14:textId="77777777" w:rsidR="00F4000B" w:rsidRDefault="00F4000B" w:rsidP="00F4000B">
      <w:pPr>
        <w:pStyle w:val="Code"/>
      </w:pPr>
      <w:r>
        <w:t xml:space="preserve">                } </w:t>
      </w:r>
      <w:r>
        <w:rPr>
          <w:color w:val="AA0D91"/>
        </w:rPr>
        <w:t>else</w:t>
      </w:r>
      <w:r>
        <w:t xml:space="preserve"> {</w:t>
      </w:r>
    </w:p>
    <w:p w14:paraId="3E2A63E4" w14:textId="77777777" w:rsidR="00F4000B" w:rsidRDefault="00F4000B" w:rsidP="00F4000B">
      <w:pPr>
        <w:pStyle w:val="Code"/>
      </w:pPr>
      <w:r>
        <w:t xml:space="preserve">                    this.</w:t>
      </w:r>
      <w:r>
        <w:rPr>
          <w:color w:val="3F6E74"/>
        </w:rPr>
        <w:t>logger</w:t>
      </w:r>
      <w:r>
        <w:t>.</w:t>
      </w:r>
      <w:r>
        <w:rPr>
          <w:color w:val="26474B"/>
        </w:rPr>
        <w:t>logEvent</w:t>
      </w:r>
      <w:r>
        <w:t>(</w:t>
      </w:r>
      <w:r>
        <w:rPr>
          <w:color w:val="C41A16"/>
        </w:rPr>
        <w:t>"Did not get a valid token"</w:t>
      </w:r>
      <w:r>
        <w:t>)</w:t>
      </w:r>
    </w:p>
    <w:p w14:paraId="7B46E988" w14:textId="77777777" w:rsidR="00F4000B" w:rsidRDefault="00F4000B" w:rsidP="00F4000B">
      <w:pPr>
        <w:pStyle w:val="Code"/>
      </w:pPr>
      <w:r>
        <w:t xml:space="preserve">                    completion(.</w:t>
      </w:r>
      <w:r>
        <w:rPr>
          <w:color w:val="2E0D6E"/>
        </w:rPr>
        <w:t>Failure</w:t>
      </w:r>
      <w:r>
        <w:t>)</w:t>
      </w:r>
    </w:p>
    <w:p w14:paraId="6A7A0016" w14:textId="77777777" w:rsidR="00F4000B" w:rsidRDefault="00F4000B" w:rsidP="00F4000B">
      <w:pPr>
        <w:pStyle w:val="Code"/>
      </w:pPr>
      <w:r>
        <w:t xml:space="preserve">                }</w:t>
      </w:r>
    </w:p>
    <w:p w14:paraId="65624B98" w14:textId="77777777" w:rsidR="00F4000B" w:rsidRDefault="00F4000B" w:rsidP="00F4000B">
      <w:pPr>
        <w:pStyle w:val="Code"/>
      </w:pPr>
      <w:r>
        <w:t xml:space="preserve">            }</w:t>
      </w:r>
    </w:p>
    <w:p w14:paraId="192E7F67" w14:textId="11BF3C53" w:rsidR="008E280C" w:rsidRDefault="00F4000B" w:rsidP="008E280C">
      <w:pPr>
        <w:pStyle w:val="Code"/>
      </w:pPr>
      <w:r>
        <w:t xml:space="preserve">    }</w:t>
      </w:r>
    </w:p>
    <w:p w14:paraId="333D3E22" w14:textId="09352A7D" w:rsidR="00F4000B" w:rsidRDefault="008E280C" w:rsidP="008E280C">
      <w:pPr>
        <w:pStyle w:val="Heading4"/>
      </w:pPr>
      <w:r>
        <w:t>Testing our app</w:t>
      </w:r>
    </w:p>
    <w:p w14:paraId="521ED2A9" w14:textId="1FAF38DB" w:rsidR="0089005A" w:rsidRPr="008E280C" w:rsidRDefault="008E280C" w:rsidP="008E280C">
      <w:pPr>
        <w:pStyle w:val="BodyText"/>
      </w:pPr>
      <w:r>
        <w:t xml:space="preserve">Let’s give our app a first try. Bring up the simulator, and enter a valid amount, then click the Pay button. You will see an output similar to the one in Figure </w:t>
      </w:r>
      <w:r w:rsidR="0089005A">
        <w:t>16-12. Now the user can change the card being used. There is no shipping or billing information, because we did not configure any of that information yet, so the most basic thing is the ability to change the card. The simulator has 3 demo cards set up, a VISA, a MC, and an Amex card.  The simulator will natural</w:t>
      </w:r>
      <w:r w:rsidR="001D2CAB">
        <w:t xml:space="preserve">ly not show the </w:t>
      </w:r>
      <w:proofErr w:type="spellStart"/>
      <w:r w:rsidR="001D2CAB">
        <w:t>TouchID</w:t>
      </w:r>
      <w:proofErr w:type="spellEnd"/>
      <w:r w:rsidR="001D2CAB">
        <w:t xml:space="preserve"> but show “Pay with Passcode” instead.</w:t>
      </w:r>
    </w:p>
    <w:p w14:paraId="6AF7CD7D" w14:textId="02F00572" w:rsidR="00FD745E" w:rsidRDefault="002B17A8" w:rsidP="00827AC3">
      <w:pPr>
        <w:pStyle w:val="BodyText"/>
      </w:pPr>
      <w:r>
        <w:rPr>
          <w:noProof/>
        </w:rPr>
        <w:lastRenderedPageBreak/>
        <w:drawing>
          <wp:inline distT="0" distB="0" distL="0" distR="0" wp14:anchorId="7681F0DB" wp14:editId="57235E93">
            <wp:extent cx="3769360" cy="6969760"/>
            <wp:effectExtent l="0" t="0" r="0" b="0"/>
            <wp:docPr id="16" name="Picture 16" descr="Macintosh HD:Users:georg:Dropbox:Apress:ProgrammingIoT:Source Code:Ch16:screenshots:Apple Pay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eorg:Dropbox:Apress:ProgrammingIoT:Source Code:Ch16:screenshots:Apple Pay 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9360" cy="6969760"/>
                    </a:xfrm>
                    <a:prstGeom prst="rect">
                      <a:avLst/>
                    </a:prstGeom>
                    <a:noFill/>
                    <a:ln>
                      <a:noFill/>
                    </a:ln>
                  </pic:spPr>
                </pic:pic>
              </a:graphicData>
            </a:graphic>
          </wp:inline>
        </w:drawing>
      </w:r>
    </w:p>
    <w:p w14:paraId="3F931358" w14:textId="7CFD053F" w:rsidR="00FD745E" w:rsidRDefault="008E280C" w:rsidP="00827AC3">
      <w:pPr>
        <w:pStyle w:val="BodyText"/>
      </w:pPr>
      <w:commentRangeStart w:id="174"/>
      <w:commentRangeStart w:id="175"/>
      <w:r>
        <w:lastRenderedPageBreak/>
        <w:t xml:space="preserve">Figure 16-12. </w:t>
      </w:r>
      <w:commentRangeEnd w:id="174"/>
      <w:r w:rsidR="00412DBD">
        <w:rPr>
          <w:rFonts w:asciiTheme="minorHAnsi" w:hAnsiTheme="minorHAnsi"/>
          <w:sz w:val="22"/>
        </w:rPr>
        <w:commentReference w:id="174"/>
      </w:r>
      <w:commentRangeEnd w:id="175"/>
      <w:r w:rsidR="00DB257B">
        <w:rPr>
          <w:rFonts w:asciiTheme="minorHAnsi" w:hAnsiTheme="minorHAnsi"/>
          <w:sz w:val="22"/>
        </w:rPr>
        <w:commentReference w:id="175"/>
      </w:r>
      <w:r>
        <w:t>First test of the app</w:t>
      </w:r>
    </w:p>
    <w:p w14:paraId="3EF03C1A" w14:textId="77777777" w:rsidR="001D2CAB" w:rsidRDefault="001D2CAB" w:rsidP="00C647CF">
      <w:pPr>
        <w:pStyle w:val="BodyText"/>
      </w:pPr>
    </w:p>
    <w:p w14:paraId="213E8CC9" w14:textId="77777777" w:rsidR="001D2CAB" w:rsidRDefault="001D2CAB" w:rsidP="00C647CF">
      <w:pPr>
        <w:pStyle w:val="BodyText"/>
      </w:pPr>
    </w:p>
    <w:p w14:paraId="77ABBE9A" w14:textId="77777777" w:rsidR="001D2CAB" w:rsidRDefault="001D2CAB" w:rsidP="00C647CF">
      <w:pPr>
        <w:pStyle w:val="BodyText"/>
      </w:pPr>
    </w:p>
    <w:p w14:paraId="63E1ECB6" w14:textId="797645E5" w:rsidR="00827AC3" w:rsidRPr="00827AC3" w:rsidRDefault="001D2CAB" w:rsidP="00C647CF">
      <w:pPr>
        <w:pStyle w:val="BodyText"/>
      </w:pPr>
      <w:r>
        <w:t xml:space="preserve">To verify that we get a valid token we can set a </w:t>
      </w:r>
      <w:commentRangeStart w:id="176"/>
      <w:commentRangeStart w:id="177"/>
      <w:r>
        <w:t xml:space="preserve">breakpoint </w:t>
      </w:r>
      <w:commentRangeEnd w:id="176"/>
      <w:r w:rsidR="00400CCB">
        <w:rPr>
          <w:rFonts w:asciiTheme="minorHAnsi" w:hAnsiTheme="minorHAnsi"/>
          <w:sz w:val="22"/>
        </w:rPr>
        <w:commentReference w:id="176"/>
      </w:r>
      <w:commentRangeEnd w:id="177"/>
      <w:r w:rsidR="00DB257B">
        <w:rPr>
          <w:rFonts w:asciiTheme="minorHAnsi" w:hAnsiTheme="minorHAnsi"/>
          <w:sz w:val="22"/>
        </w:rPr>
        <w:commentReference w:id="177"/>
      </w:r>
      <w:ins w:id="178" w:author="georg" w:date="2015-11-09T22:20:00Z">
        <w:r w:rsidR="00DB257B">
          <w:t xml:space="preserve">in the </w:t>
        </w:r>
        <w:proofErr w:type="spellStart"/>
        <w:r w:rsidR="00DB257B">
          <w:t>ViewController</w:t>
        </w:r>
        <w:proofErr w:type="spellEnd"/>
        <w:r w:rsidR="00DB257B">
          <w:t xml:space="preserve"> </w:t>
        </w:r>
      </w:ins>
      <w:r>
        <w:t>and walk through, as shown in Figure 16-13:</w:t>
      </w:r>
      <w:r>
        <w:br/>
      </w:r>
      <w:r>
        <w:br/>
      </w:r>
      <w:r>
        <w:rPr>
          <w:noProof/>
        </w:rPr>
        <w:drawing>
          <wp:inline distT="0" distB="0" distL="0" distR="0" wp14:anchorId="2CBDC6FE" wp14:editId="4412DBB9">
            <wp:extent cx="5709920" cy="3169920"/>
            <wp:effectExtent l="0" t="0" r="5080" b="5080"/>
            <wp:docPr id="19" name="Picture 19" descr="Macintosh HD:Users:georg:Dropbox:Apress:ProgrammingIoT:Source Code:Ch16:screenshots:Debugging Stripe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eorg:Dropbox:Apress:ProgrammingIoT:Source Code:Ch16:screenshots:Debugging Stripe Paymen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9920" cy="3169920"/>
                    </a:xfrm>
                    <a:prstGeom prst="rect">
                      <a:avLst/>
                    </a:prstGeom>
                    <a:noFill/>
                    <a:ln>
                      <a:noFill/>
                    </a:ln>
                  </pic:spPr>
                </pic:pic>
              </a:graphicData>
            </a:graphic>
          </wp:inline>
        </w:drawing>
      </w:r>
    </w:p>
    <w:p w14:paraId="637CB295" w14:textId="65F245AA" w:rsidR="009D6924" w:rsidRDefault="001D2CAB" w:rsidP="001D2CAB">
      <w:pPr>
        <w:pStyle w:val="FigureCaption"/>
      </w:pPr>
      <w:r>
        <w:t>Figure 16-13 debugging a Stripe payment</w:t>
      </w:r>
    </w:p>
    <w:p w14:paraId="54584028" w14:textId="13448738" w:rsidR="001D2CAB" w:rsidRDefault="001D2CAB" w:rsidP="001D2CAB">
      <w:r>
        <w:t xml:space="preserve">If the transaction was successful, once </w:t>
      </w:r>
      <w:proofErr w:type="gramStart"/>
      <w:r>
        <w:t>completion(</w:t>
      </w:r>
      <w:proofErr w:type="gramEnd"/>
      <w:r>
        <w:t>.Success) was reached, the popup window will show a confirmation screen for a couple seconds, then go back to our app. The confi</w:t>
      </w:r>
      <w:r w:rsidR="002F71F0">
        <w:t>rmation screen can be seen in Fi</w:t>
      </w:r>
      <w:r>
        <w:t>gure 16-</w:t>
      </w:r>
      <w:del w:id="179" w:author="georg" w:date="2015-11-09T22:22:00Z">
        <w:r w:rsidDel="00DB257B">
          <w:delText>14</w:delText>
        </w:r>
      </w:del>
      <w:ins w:id="180" w:author="georg" w:date="2015-11-09T22:22:00Z">
        <w:r w:rsidR="00DB257B">
          <w:t>1</w:t>
        </w:r>
        <w:r w:rsidR="00DB257B">
          <w:t>3</w:t>
        </w:r>
      </w:ins>
      <w:r>
        <w:t>:</w:t>
      </w:r>
    </w:p>
    <w:p w14:paraId="4674A3BC" w14:textId="77777777" w:rsidR="001D2CAB" w:rsidRDefault="001D2CAB" w:rsidP="001D2CAB"/>
    <w:p w14:paraId="58A2178B" w14:textId="239FD9D6" w:rsidR="001D2CAB" w:rsidRDefault="001D2CAB" w:rsidP="001D2CAB">
      <w:r>
        <w:rPr>
          <w:noProof/>
        </w:rPr>
        <w:lastRenderedPageBreak/>
        <w:drawing>
          <wp:inline distT="0" distB="0" distL="0" distR="0" wp14:anchorId="0EEF2C33" wp14:editId="5E956065">
            <wp:extent cx="4754880" cy="3291840"/>
            <wp:effectExtent l="0" t="0" r="0" b="10160"/>
            <wp:docPr id="20" name="Picture 20" descr="Macintosh HD:Users:georg:Desktop:Apple Pay Confirma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eorg:Desktop:Apple Pay Confirmation 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0" cy="3291840"/>
                    </a:xfrm>
                    <a:prstGeom prst="rect">
                      <a:avLst/>
                    </a:prstGeom>
                    <a:noFill/>
                    <a:ln>
                      <a:noFill/>
                    </a:ln>
                  </pic:spPr>
                </pic:pic>
              </a:graphicData>
            </a:graphic>
          </wp:inline>
        </w:drawing>
      </w:r>
    </w:p>
    <w:p w14:paraId="19F382F6" w14:textId="4DF4C452" w:rsidR="001D2CAB" w:rsidRPr="001D2CAB" w:rsidRDefault="001D2CAB" w:rsidP="00E66DE0">
      <w:pPr>
        <w:pStyle w:val="FigureCaption"/>
      </w:pPr>
      <w:r>
        <w:t>Figure 16-</w:t>
      </w:r>
      <w:del w:id="181" w:author="georg" w:date="2015-11-09T22:22:00Z">
        <w:r w:rsidDel="00DB257B">
          <w:delText>14</w:delText>
        </w:r>
      </w:del>
      <w:ins w:id="182" w:author="georg" w:date="2015-11-09T22:22:00Z">
        <w:r w:rsidR="00DB257B">
          <w:t>1</w:t>
        </w:r>
        <w:r w:rsidR="00DB257B">
          <w:t>3</w:t>
        </w:r>
      </w:ins>
      <w:r>
        <w:t>. The Apple Pay confirmation screen</w:t>
      </w:r>
    </w:p>
    <w:p w14:paraId="6520E2DA" w14:textId="39ABB91C" w:rsidR="00E1394B" w:rsidRDefault="00E1394B" w:rsidP="00E1394B">
      <w:pPr>
        <w:pStyle w:val="Heading4"/>
      </w:pPr>
      <w:r>
        <w:lastRenderedPageBreak/>
        <w:t>Processing the charge</w:t>
      </w:r>
    </w:p>
    <w:p w14:paraId="37585D48" w14:textId="4CF67DC5" w:rsidR="002F71F0" w:rsidRDefault="002F71F0" w:rsidP="002F71F0">
      <w:pPr>
        <w:pStyle w:val="BodyText"/>
      </w:pPr>
      <w:r>
        <w:t>To charge the card, you have to build a server-side application that takes the generated payment token and submits a charge request to Stripe. This is necessary since you will be using your Stripe secret key to finalize the payment, and it would not be wise to expose that in your application code. Furthermore, your payment workflow needs to centralize all placed orders, to allow your accounting to manage the orders submitted from mobile devices.</w:t>
      </w:r>
    </w:p>
    <w:p w14:paraId="6E46B122" w14:textId="327BBB58" w:rsidR="002F71F0" w:rsidRDefault="002F71F0" w:rsidP="002F71F0">
      <w:pPr>
        <w:pStyle w:val="BodyText"/>
      </w:pPr>
      <w:r>
        <w:t>Every payment processor has a decent amount of sample code available along with server-side SDKs that simplify your development. For Stripe, the tutorials for charging a card are located here:</w:t>
      </w:r>
    </w:p>
    <w:p w14:paraId="53FF7191" w14:textId="1FDEAD3A" w:rsidR="002F71F0" w:rsidRDefault="002F71F0" w:rsidP="002F71F0">
      <w:pPr>
        <w:pStyle w:val="Code"/>
      </w:pPr>
      <w:r w:rsidRPr="002F71F0">
        <w:t>https://stripe.com/docs/tutorials/charges</w:t>
      </w:r>
    </w:p>
    <w:p w14:paraId="2D9C8F46" w14:textId="75D556DC" w:rsidR="001A6714" w:rsidRDefault="001A6714" w:rsidP="008E280C">
      <w:pPr>
        <w:pStyle w:val="Heading3"/>
      </w:pPr>
      <w:r>
        <w:t xml:space="preserve">The </w:t>
      </w:r>
      <w:proofErr w:type="spellStart"/>
      <w:r>
        <w:t>ViewController</w:t>
      </w:r>
      <w:proofErr w:type="spellEnd"/>
      <w:r>
        <w:t xml:space="preserve"> code</w:t>
      </w:r>
    </w:p>
    <w:p w14:paraId="6A31415A" w14:textId="27B46385" w:rsidR="001A6714" w:rsidRDefault="001A6714" w:rsidP="001A6714">
      <w:r>
        <w:t xml:space="preserve">Our application is essentially contained in the </w:t>
      </w:r>
      <w:proofErr w:type="spellStart"/>
      <w:r>
        <w:t>ViewController.swift</w:t>
      </w:r>
      <w:proofErr w:type="spellEnd"/>
      <w:r>
        <w:t xml:space="preserve"> file. The full code for this file can be seen in Listing 16-</w:t>
      </w:r>
      <w:commentRangeStart w:id="183"/>
      <w:del w:id="184" w:author="georg" w:date="2015-11-09T22:23:00Z">
        <w:r w:rsidDel="00DB257B">
          <w:delText>9</w:delText>
        </w:r>
        <w:commentRangeEnd w:id="183"/>
        <w:r w:rsidR="00924FA8" w:rsidDel="00DB257B">
          <w:commentReference w:id="183"/>
        </w:r>
      </w:del>
      <w:ins w:id="185" w:author="georg" w:date="2015-11-09T22:23:00Z">
        <w:r w:rsidR="00DB257B">
          <w:t>11</w:t>
        </w:r>
      </w:ins>
      <w:r>
        <w:t>:</w:t>
      </w:r>
    </w:p>
    <w:p w14:paraId="4778F719" w14:textId="77777777" w:rsidR="001A6714" w:rsidRDefault="001A6714" w:rsidP="001A6714"/>
    <w:p w14:paraId="1C335560" w14:textId="7B9C743E" w:rsidR="001A6714" w:rsidRDefault="001A6714" w:rsidP="001A6714">
      <w:r>
        <w:t>Listing 16-</w:t>
      </w:r>
      <w:commentRangeStart w:id="186"/>
      <w:del w:id="187" w:author="georg" w:date="2015-11-09T22:23:00Z">
        <w:r w:rsidDel="00DB257B">
          <w:delText>9</w:delText>
        </w:r>
        <w:commentRangeEnd w:id="186"/>
        <w:r w:rsidR="00924FA8" w:rsidDel="00DB257B">
          <w:commentReference w:id="186"/>
        </w:r>
      </w:del>
      <w:ins w:id="188" w:author="georg" w:date="2015-11-09T22:23:00Z">
        <w:r w:rsidR="00DB257B">
          <w:t>11</w:t>
        </w:r>
      </w:ins>
      <w:r>
        <w:t xml:space="preserve">. The </w:t>
      </w:r>
      <w:proofErr w:type="spellStart"/>
      <w:r>
        <w:t>ViewController.swift</w:t>
      </w:r>
      <w:proofErr w:type="spellEnd"/>
      <w:r>
        <w:t xml:space="preserve"> file</w:t>
      </w:r>
    </w:p>
    <w:p w14:paraId="47348620" w14:textId="77777777" w:rsidR="001A6714" w:rsidRDefault="001A6714" w:rsidP="001A6714">
      <w:pPr>
        <w:pStyle w:val="Code"/>
        <w:rPr>
          <w:color w:val="000000"/>
        </w:rPr>
      </w:pPr>
      <w:r>
        <w:rPr>
          <w:color w:val="AA0D91"/>
        </w:rPr>
        <w:t>import</w:t>
      </w:r>
      <w:r>
        <w:rPr>
          <w:color w:val="000000"/>
        </w:rPr>
        <w:t xml:space="preserve"> UIKit</w:t>
      </w:r>
    </w:p>
    <w:p w14:paraId="450A5F74" w14:textId="77777777" w:rsidR="001A6714" w:rsidRDefault="001A6714" w:rsidP="001A6714">
      <w:pPr>
        <w:pStyle w:val="Code"/>
        <w:rPr>
          <w:color w:val="000000"/>
        </w:rPr>
      </w:pPr>
      <w:r>
        <w:rPr>
          <w:color w:val="AA0D91"/>
        </w:rPr>
        <w:t>import</w:t>
      </w:r>
      <w:r>
        <w:rPr>
          <w:color w:val="000000"/>
        </w:rPr>
        <w:t xml:space="preserve"> PassKit</w:t>
      </w:r>
    </w:p>
    <w:p w14:paraId="39FCB936" w14:textId="77777777" w:rsidR="001A6714" w:rsidRDefault="001A6714" w:rsidP="001A6714">
      <w:pPr>
        <w:pStyle w:val="Code"/>
        <w:rPr>
          <w:color w:val="000000"/>
        </w:rPr>
      </w:pPr>
      <w:r>
        <w:rPr>
          <w:color w:val="AA0D91"/>
        </w:rPr>
        <w:t>import</w:t>
      </w:r>
      <w:r>
        <w:rPr>
          <w:color w:val="000000"/>
        </w:rPr>
        <w:t xml:space="preserve"> Stripe</w:t>
      </w:r>
    </w:p>
    <w:p w14:paraId="2F5A1ED1" w14:textId="77777777" w:rsidR="001A6714" w:rsidRDefault="001A6714" w:rsidP="001A6714">
      <w:pPr>
        <w:pStyle w:val="Code"/>
        <w:rPr>
          <w:color w:val="000000"/>
        </w:rPr>
      </w:pPr>
    </w:p>
    <w:p w14:paraId="2F5CF55E" w14:textId="77777777" w:rsidR="001A6714" w:rsidRDefault="001A6714" w:rsidP="001A6714">
      <w:pPr>
        <w:pStyle w:val="Code"/>
        <w:rPr>
          <w:color w:val="000000"/>
        </w:rPr>
      </w:pPr>
      <w:r>
        <w:rPr>
          <w:color w:val="AA0D91"/>
        </w:rPr>
        <w:t>class</w:t>
      </w:r>
      <w:r>
        <w:rPr>
          <w:color w:val="000000"/>
        </w:rPr>
        <w:t xml:space="preserve"> ViewController: </w:t>
      </w:r>
      <w:r>
        <w:rPr>
          <w:color w:val="5C2699"/>
        </w:rPr>
        <w:t>UIViewController</w:t>
      </w:r>
      <w:r>
        <w:rPr>
          <w:color w:val="000000"/>
        </w:rPr>
        <w:t xml:space="preserve">, </w:t>
      </w:r>
      <w:r>
        <w:rPr>
          <w:color w:val="3F6E74"/>
        </w:rPr>
        <w:t>STPPaymentCardTextFieldDelegate</w:t>
      </w:r>
      <w:r>
        <w:rPr>
          <w:color w:val="000000"/>
        </w:rPr>
        <w:t xml:space="preserve">, </w:t>
      </w:r>
      <w:r>
        <w:rPr>
          <w:color w:val="5C2699"/>
        </w:rPr>
        <w:t>PKPaymentAuthorizationViewControllerDelegate</w:t>
      </w:r>
      <w:r>
        <w:rPr>
          <w:color w:val="000000"/>
        </w:rPr>
        <w:t xml:space="preserve"> {</w:t>
      </w:r>
    </w:p>
    <w:p w14:paraId="1C3DEEE4" w14:textId="77777777" w:rsidR="001A6714" w:rsidRDefault="001A6714" w:rsidP="001A6714">
      <w:pPr>
        <w:pStyle w:val="Code"/>
        <w:rPr>
          <w:color w:val="000000"/>
        </w:rPr>
      </w:pPr>
      <w:r>
        <w:rPr>
          <w:color w:val="000000"/>
        </w:rPr>
        <w:t xml:space="preserve">    </w:t>
      </w:r>
      <w:r>
        <w:rPr>
          <w:color w:val="AA0D91"/>
        </w:rPr>
        <w:t>let</w:t>
      </w:r>
      <w:r>
        <w:rPr>
          <w:color w:val="000000"/>
        </w:rPr>
        <w:t xml:space="preserve"> SupportedPaymentNetworks = [</w:t>
      </w:r>
      <w:r>
        <w:rPr>
          <w:color w:val="5C2699"/>
        </w:rPr>
        <w:t>PKPaymentNetworkVisa</w:t>
      </w:r>
      <w:r>
        <w:rPr>
          <w:color w:val="000000"/>
        </w:rPr>
        <w:t xml:space="preserve">, </w:t>
      </w:r>
      <w:r>
        <w:rPr>
          <w:color w:val="5C2699"/>
        </w:rPr>
        <w:t>PKPaymentNetworkMasterCard</w:t>
      </w:r>
      <w:r>
        <w:rPr>
          <w:color w:val="000000"/>
        </w:rPr>
        <w:t xml:space="preserve">, </w:t>
      </w:r>
      <w:r>
        <w:rPr>
          <w:color w:val="5C2699"/>
        </w:rPr>
        <w:t>PKPaymentNetworkAmex</w:t>
      </w:r>
      <w:r>
        <w:rPr>
          <w:color w:val="000000"/>
        </w:rPr>
        <w:t>]</w:t>
      </w:r>
    </w:p>
    <w:p w14:paraId="0F026F35" w14:textId="77777777" w:rsidR="001A6714" w:rsidRDefault="001A6714" w:rsidP="001A6714">
      <w:pPr>
        <w:pStyle w:val="Code"/>
        <w:rPr>
          <w:color w:val="000000"/>
        </w:rPr>
      </w:pPr>
      <w:r>
        <w:rPr>
          <w:color w:val="000000"/>
        </w:rPr>
        <w:t xml:space="preserve">    </w:t>
      </w:r>
      <w:r>
        <w:rPr>
          <w:color w:val="AA0D91"/>
        </w:rPr>
        <w:t>let</w:t>
      </w:r>
      <w:r>
        <w:rPr>
          <w:color w:val="000000"/>
        </w:rPr>
        <w:t xml:space="preserve"> ApplePayMerchantID = </w:t>
      </w:r>
      <w:r>
        <w:rPr>
          <w:color w:val="C41A16"/>
        </w:rPr>
        <w:t>"merchant.com.iot.stripe"</w:t>
      </w:r>
    </w:p>
    <w:p w14:paraId="6B70F794" w14:textId="77777777" w:rsidR="001A6714" w:rsidRDefault="001A6714" w:rsidP="001A6714">
      <w:pPr>
        <w:pStyle w:val="Code"/>
        <w:rPr>
          <w:color w:val="000000"/>
        </w:rPr>
      </w:pPr>
      <w:r>
        <w:rPr>
          <w:color w:val="000000"/>
        </w:rPr>
        <w:t xml:space="preserve">    </w:t>
      </w:r>
      <w:r>
        <w:rPr>
          <w:color w:val="AA0D91"/>
        </w:rPr>
        <w:t>@IBOutlet</w:t>
      </w:r>
      <w:r>
        <w:rPr>
          <w:color w:val="000000"/>
        </w:rPr>
        <w:t xml:space="preserve"> </w:t>
      </w:r>
      <w:r>
        <w:rPr>
          <w:color w:val="AA0D91"/>
        </w:rPr>
        <w:t>var</w:t>
      </w:r>
      <w:r>
        <w:rPr>
          <w:color w:val="000000"/>
        </w:rPr>
        <w:t xml:space="preserve"> payButton: </w:t>
      </w:r>
      <w:r>
        <w:rPr>
          <w:color w:val="5C2699"/>
        </w:rPr>
        <w:t>UIButton</w:t>
      </w:r>
      <w:r>
        <w:rPr>
          <w:color w:val="000000"/>
        </w:rPr>
        <w:t>?</w:t>
      </w:r>
    </w:p>
    <w:p w14:paraId="67D6D2DD" w14:textId="77777777" w:rsidR="001A6714" w:rsidRDefault="001A6714" w:rsidP="001A6714">
      <w:pPr>
        <w:pStyle w:val="Code"/>
        <w:rPr>
          <w:color w:val="000000"/>
        </w:rPr>
      </w:pPr>
      <w:r>
        <w:rPr>
          <w:color w:val="000000"/>
        </w:rPr>
        <w:t xml:space="preserve">    </w:t>
      </w:r>
      <w:r>
        <w:rPr>
          <w:color w:val="AA0D91"/>
        </w:rPr>
        <w:t>@IBOutlet</w:t>
      </w:r>
      <w:r>
        <w:rPr>
          <w:color w:val="000000"/>
        </w:rPr>
        <w:t xml:space="preserve"> </w:t>
      </w:r>
      <w:r>
        <w:rPr>
          <w:color w:val="AA0D91"/>
        </w:rPr>
        <w:t>var</w:t>
      </w:r>
      <w:r>
        <w:rPr>
          <w:color w:val="000000"/>
        </w:rPr>
        <w:t xml:space="preserve"> textArea: </w:t>
      </w:r>
      <w:r>
        <w:rPr>
          <w:color w:val="5C2699"/>
        </w:rPr>
        <w:t>UITextView</w:t>
      </w:r>
      <w:r>
        <w:rPr>
          <w:color w:val="000000"/>
        </w:rPr>
        <w:t>!</w:t>
      </w:r>
    </w:p>
    <w:p w14:paraId="376449EB" w14:textId="77777777" w:rsidR="001A6714" w:rsidRDefault="001A6714" w:rsidP="001A6714">
      <w:pPr>
        <w:pStyle w:val="Code"/>
        <w:rPr>
          <w:color w:val="000000"/>
        </w:rPr>
      </w:pPr>
      <w:r>
        <w:rPr>
          <w:color w:val="000000"/>
        </w:rPr>
        <w:t xml:space="preserve">    </w:t>
      </w:r>
      <w:r>
        <w:rPr>
          <w:color w:val="AA0D91"/>
        </w:rPr>
        <w:t>@IBOutlet</w:t>
      </w:r>
      <w:r>
        <w:rPr>
          <w:color w:val="000000"/>
        </w:rPr>
        <w:t xml:space="preserve"> </w:t>
      </w:r>
      <w:r>
        <w:rPr>
          <w:color w:val="AA0D91"/>
        </w:rPr>
        <w:t>var</w:t>
      </w:r>
      <w:r>
        <w:rPr>
          <w:color w:val="000000"/>
        </w:rPr>
        <w:t xml:space="preserve"> paymentTextField: </w:t>
      </w:r>
      <w:r>
        <w:rPr>
          <w:color w:val="3F6E74"/>
        </w:rPr>
        <w:t>STPPaymentCardTextField</w:t>
      </w:r>
      <w:r>
        <w:rPr>
          <w:color w:val="000000"/>
        </w:rPr>
        <w:t>?</w:t>
      </w:r>
    </w:p>
    <w:p w14:paraId="1D7489D9" w14:textId="77777777" w:rsidR="001A6714" w:rsidRDefault="001A6714" w:rsidP="001A6714">
      <w:pPr>
        <w:pStyle w:val="Code"/>
        <w:rPr>
          <w:color w:val="000000"/>
        </w:rPr>
      </w:pPr>
      <w:r>
        <w:rPr>
          <w:color w:val="000000"/>
        </w:rPr>
        <w:t xml:space="preserve">    </w:t>
      </w:r>
      <w:r>
        <w:rPr>
          <w:color w:val="AA0D91"/>
        </w:rPr>
        <w:t>@IBOutlet</w:t>
      </w:r>
      <w:r>
        <w:rPr>
          <w:color w:val="000000"/>
        </w:rPr>
        <w:t xml:space="preserve"> </w:t>
      </w:r>
      <w:r>
        <w:rPr>
          <w:color w:val="AA0D91"/>
        </w:rPr>
        <w:t>var</w:t>
      </w:r>
      <w:r>
        <w:rPr>
          <w:color w:val="000000"/>
        </w:rPr>
        <w:t xml:space="preserve"> paymentValueField: </w:t>
      </w:r>
      <w:r>
        <w:rPr>
          <w:color w:val="5C2699"/>
        </w:rPr>
        <w:t>UITextField</w:t>
      </w:r>
      <w:r>
        <w:rPr>
          <w:color w:val="000000"/>
        </w:rPr>
        <w:t>!</w:t>
      </w:r>
    </w:p>
    <w:p w14:paraId="1AD91CA1" w14:textId="77777777" w:rsidR="001A6714" w:rsidRDefault="001A6714" w:rsidP="001A6714">
      <w:pPr>
        <w:pStyle w:val="Code"/>
        <w:rPr>
          <w:color w:val="000000"/>
        </w:rPr>
      </w:pPr>
      <w:r>
        <w:rPr>
          <w:color w:val="000000"/>
        </w:rPr>
        <w:t xml:space="preserve">    </w:t>
      </w:r>
      <w:r>
        <w:rPr>
          <w:color w:val="AA0D91"/>
        </w:rPr>
        <w:t>var</w:t>
      </w:r>
      <w:r>
        <w:rPr>
          <w:color w:val="000000"/>
        </w:rPr>
        <w:t xml:space="preserve"> logger: </w:t>
      </w:r>
      <w:r>
        <w:rPr>
          <w:color w:val="3F6E74"/>
        </w:rPr>
        <w:t>UILogger</w:t>
      </w:r>
      <w:r>
        <w:rPr>
          <w:color w:val="000000"/>
        </w:rPr>
        <w:t>!</w:t>
      </w:r>
    </w:p>
    <w:p w14:paraId="162C1B51" w14:textId="77777777" w:rsidR="001A6714" w:rsidRDefault="001A6714" w:rsidP="001A6714">
      <w:pPr>
        <w:pStyle w:val="Code"/>
        <w:rPr>
          <w:color w:val="000000"/>
        </w:rPr>
      </w:pPr>
      <w:r>
        <w:rPr>
          <w:color w:val="000000"/>
        </w:rPr>
        <w:t xml:space="preserve">    </w:t>
      </w:r>
    </w:p>
    <w:p w14:paraId="3520A933" w14:textId="77777777" w:rsidR="001A6714" w:rsidRDefault="001A6714" w:rsidP="001A6714">
      <w:pPr>
        <w:pStyle w:val="Code"/>
        <w:rPr>
          <w:color w:val="000000"/>
        </w:rPr>
      </w:pPr>
      <w:r>
        <w:rPr>
          <w:color w:val="000000"/>
        </w:rPr>
        <w:t xml:space="preserve">    </w:t>
      </w:r>
      <w:r>
        <w:rPr>
          <w:color w:val="AA0D91"/>
        </w:rPr>
        <w:t>override</w:t>
      </w:r>
      <w:r>
        <w:rPr>
          <w:color w:val="000000"/>
        </w:rPr>
        <w:t xml:space="preserve"> </w:t>
      </w:r>
      <w:r>
        <w:rPr>
          <w:color w:val="AA0D91"/>
        </w:rPr>
        <w:t>func</w:t>
      </w:r>
      <w:r>
        <w:rPr>
          <w:color w:val="000000"/>
        </w:rPr>
        <w:t xml:space="preserve"> viewDidLoad() {</w:t>
      </w:r>
    </w:p>
    <w:p w14:paraId="4107DAE6" w14:textId="77777777" w:rsidR="001A6714" w:rsidRDefault="001A6714" w:rsidP="001A6714">
      <w:pPr>
        <w:pStyle w:val="Code"/>
        <w:rPr>
          <w:color w:val="000000"/>
        </w:rPr>
      </w:pPr>
      <w:r>
        <w:rPr>
          <w:color w:val="000000"/>
        </w:rPr>
        <w:t xml:space="preserve">        </w:t>
      </w:r>
      <w:r>
        <w:rPr>
          <w:color w:val="AA0D91"/>
        </w:rPr>
        <w:t>super</w:t>
      </w:r>
      <w:r>
        <w:rPr>
          <w:color w:val="000000"/>
        </w:rPr>
        <w:t>.</w:t>
      </w:r>
      <w:r>
        <w:rPr>
          <w:color w:val="2E0D6E"/>
        </w:rPr>
        <w:t>viewDidLoad</w:t>
      </w:r>
      <w:r>
        <w:rPr>
          <w:color w:val="000000"/>
        </w:rPr>
        <w:t>()</w:t>
      </w:r>
    </w:p>
    <w:p w14:paraId="65658D6F" w14:textId="77777777" w:rsidR="001A6714" w:rsidRDefault="001A6714" w:rsidP="001A6714">
      <w:pPr>
        <w:pStyle w:val="Code"/>
      </w:pPr>
      <w:r>
        <w:rPr>
          <w:color w:val="000000"/>
        </w:rPr>
        <w:t xml:space="preserve">        </w:t>
      </w:r>
      <w:r>
        <w:t>// Do any additional setup after loading the view, typically from a nib.</w:t>
      </w:r>
    </w:p>
    <w:p w14:paraId="03EFBA0A" w14:textId="77777777" w:rsidR="001A6714" w:rsidRDefault="001A6714" w:rsidP="001A6714">
      <w:pPr>
        <w:pStyle w:val="Code"/>
        <w:rPr>
          <w:color w:val="000000"/>
        </w:rPr>
      </w:pPr>
      <w:r>
        <w:rPr>
          <w:color w:val="000000"/>
        </w:rPr>
        <w:t xml:space="preserve">        </w:t>
      </w:r>
      <w:r>
        <w:rPr>
          <w:color w:val="3F6E74"/>
        </w:rPr>
        <w:t>logger</w:t>
      </w:r>
      <w:r>
        <w:rPr>
          <w:color w:val="000000"/>
        </w:rPr>
        <w:t xml:space="preserve"> = </w:t>
      </w:r>
      <w:r>
        <w:rPr>
          <w:color w:val="3F6E74"/>
        </w:rPr>
        <w:t>UILogger</w:t>
      </w:r>
      <w:r>
        <w:rPr>
          <w:color w:val="000000"/>
        </w:rPr>
        <w:t xml:space="preserve">(out: </w:t>
      </w:r>
      <w:r>
        <w:rPr>
          <w:color w:val="3F6E74"/>
        </w:rPr>
        <w:t>textArea</w:t>
      </w:r>
      <w:r>
        <w:rPr>
          <w:color w:val="000000"/>
        </w:rPr>
        <w:t>)</w:t>
      </w:r>
    </w:p>
    <w:p w14:paraId="1EC0B587" w14:textId="77777777" w:rsidR="001A6714" w:rsidRDefault="001A6714" w:rsidP="001A6714">
      <w:pPr>
        <w:pStyle w:val="Code"/>
        <w:rPr>
          <w:color w:val="000000"/>
        </w:rPr>
      </w:pPr>
      <w:r>
        <w:rPr>
          <w:color w:val="000000"/>
        </w:rPr>
        <w:lastRenderedPageBreak/>
        <w:t xml:space="preserve">        </w:t>
      </w:r>
    </w:p>
    <w:p w14:paraId="6200AFBE" w14:textId="77777777" w:rsidR="001A6714" w:rsidRDefault="001A6714" w:rsidP="001A6714">
      <w:pPr>
        <w:pStyle w:val="Code"/>
        <w:rPr>
          <w:color w:val="000000"/>
        </w:rPr>
      </w:pPr>
      <w:r>
        <w:rPr>
          <w:color w:val="000000"/>
        </w:rPr>
        <w:t xml:space="preserve">        </w:t>
      </w:r>
      <w:r>
        <w:rPr>
          <w:color w:val="3F6E74"/>
        </w:rPr>
        <w:t>paymentTextField</w:t>
      </w:r>
      <w:r>
        <w:rPr>
          <w:color w:val="000000"/>
        </w:rPr>
        <w:t xml:space="preserve"> = </w:t>
      </w:r>
      <w:r>
        <w:rPr>
          <w:color w:val="3F6E74"/>
        </w:rPr>
        <w:t>STPPaymentCardTextField</w:t>
      </w:r>
      <w:r>
        <w:rPr>
          <w:color w:val="000000"/>
        </w:rPr>
        <w:t>()</w:t>
      </w:r>
    </w:p>
    <w:p w14:paraId="4F62F29A" w14:textId="77777777" w:rsidR="001A6714" w:rsidRDefault="001A6714" w:rsidP="001A6714">
      <w:pPr>
        <w:pStyle w:val="Code"/>
        <w:rPr>
          <w:color w:val="000000"/>
        </w:rPr>
      </w:pPr>
      <w:r>
        <w:rPr>
          <w:color w:val="000000"/>
        </w:rPr>
        <w:t xml:space="preserve">        </w:t>
      </w:r>
      <w:r>
        <w:rPr>
          <w:color w:val="3F6E74"/>
        </w:rPr>
        <w:t>paymentTextField</w:t>
      </w:r>
      <w:r>
        <w:rPr>
          <w:color w:val="000000"/>
        </w:rPr>
        <w:t>?.</w:t>
      </w:r>
      <w:r>
        <w:rPr>
          <w:color w:val="5C2699"/>
        </w:rPr>
        <w:t>center</w:t>
      </w:r>
      <w:r>
        <w:rPr>
          <w:color w:val="000000"/>
        </w:rPr>
        <w:t xml:space="preserve"> = </w:t>
      </w:r>
      <w:r>
        <w:rPr>
          <w:color w:val="5C2699"/>
        </w:rPr>
        <w:t>view</w:t>
      </w:r>
      <w:r>
        <w:rPr>
          <w:color w:val="000000"/>
        </w:rPr>
        <w:t>.</w:t>
      </w:r>
      <w:r>
        <w:rPr>
          <w:color w:val="5C2699"/>
        </w:rPr>
        <w:t>center</w:t>
      </w:r>
    </w:p>
    <w:p w14:paraId="2201CAF9" w14:textId="77777777" w:rsidR="001A6714" w:rsidRDefault="001A6714" w:rsidP="001A6714">
      <w:pPr>
        <w:pStyle w:val="Code"/>
        <w:rPr>
          <w:color w:val="000000"/>
        </w:rPr>
      </w:pPr>
      <w:r>
        <w:rPr>
          <w:color w:val="000000"/>
        </w:rPr>
        <w:t xml:space="preserve">        </w:t>
      </w:r>
      <w:r>
        <w:rPr>
          <w:color w:val="5C2699"/>
        </w:rPr>
        <w:t>view</w:t>
      </w:r>
      <w:r>
        <w:rPr>
          <w:color w:val="000000"/>
        </w:rPr>
        <w:t>.</w:t>
      </w:r>
      <w:r>
        <w:rPr>
          <w:color w:val="2E0D6E"/>
        </w:rPr>
        <w:t>addSubview</w:t>
      </w:r>
      <w:r>
        <w:rPr>
          <w:color w:val="000000"/>
        </w:rPr>
        <w:t>(</w:t>
      </w:r>
      <w:r>
        <w:rPr>
          <w:color w:val="3F6E74"/>
        </w:rPr>
        <w:t>paymentTextField</w:t>
      </w:r>
      <w:r>
        <w:rPr>
          <w:color w:val="000000"/>
        </w:rPr>
        <w:t>!)</w:t>
      </w:r>
    </w:p>
    <w:p w14:paraId="39D481CF" w14:textId="77777777" w:rsidR="001A6714" w:rsidRDefault="001A6714" w:rsidP="001A6714">
      <w:pPr>
        <w:pStyle w:val="Code"/>
        <w:rPr>
          <w:color w:val="000000"/>
        </w:rPr>
      </w:pPr>
      <w:r>
        <w:rPr>
          <w:color w:val="000000"/>
        </w:rPr>
        <w:t xml:space="preserve">        </w:t>
      </w:r>
      <w:r>
        <w:rPr>
          <w:color w:val="3F6E74"/>
        </w:rPr>
        <w:t>paymentTextField</w:t>
      </w:r>
      <w:r>
        <w:rPr>
          <w:color w:val="000000"/>
        </w:rPr>
        <w:t>?.</w:t>
      </w:r>
      <w:r>
        <w:rPr>
          <w:color w:val="3F6E74"/>
        </w:rPr>
        <w:t>delegate</w:t>
      </w:r>
      <w:r>
        <w:rPr>
          <w:color w:val="000000"/>
        </w:rPr>
        <w:t xml:space="preserve"> = </w:t>
      </w:r>
      <w:r>
        <w:rPr>
          <w:color w:val="AA0D91"/>
        </w:rPr>
        <w:t>self</w:t>
      </w:r>
    </w:p>
    <w:p w14:paraId="2884A363" w14:textId="77777777" w:rsidR="001A6714" w:rsidRDefault="001A6714" w:rsidP="001A6714">
      <w:pPr>
        <w:pStyle w:val="Code"/>
        <w:rPr>
          <w:color w:val="000000"/>
        </w:rPr>
      </w:pPr>
      <w:r>
        <w:rPr>
          <w:color w:val="000000"/>
        </w:rPr>
        <w:t xml:space="preserve">        </w:t>
      </w:r>
      <w:r>
        <w:rPr>
          <w:color w:val="3F6E74"/>
        </w:rPr>
        <w:t>payButton</w:t>
      </w:r>
      <w:r>
        <w:rPr>
          <w:color w:val="000000"/>
        </w:rPr>
        <w:t>?.</w:t>
      </w:r>
      <w:r>
        <w:rPr>
          <w:color w:val="5C2699"/>
        </w:rPr>
        <w:t>enabled</w:t>
      </w:r>
      <w:r>
        <w:rPr>
          <w:color w:val="000000"/>
        </w:rPr>
        <w:t xml:space="preserve"> = </w:t>
      </w:r>
      <w:r>
        <w:rPr>
          <w:color w:val="5C2699"/>
        </w:rPr>
        <w:t>PKPaymentAuthorizationViewController</w:t>
      </w:r>
      <w:r>
        <w:rPr>
          <w:color w:val="000000"/>
        </w:rPr>
        <w:t>.</w:t>
      </w:r>
      <w:r>
        <w:rPr>
          <w:color w:val="2E0D6E"/>
        </w:rPr>
        <w:t>canMakePaymentsUsingNetworks</w:t>
      </w:r>
      <w:r>
        <w:rPr>
          <w:color w:val="000000"/>
        </w:rPr>
        <w:t>(</w:t>
      </w:r>
      <w:r>
        <w:rPr>
          <w:color w:val="3F6E74"/>
        </w:rPr>
        <w:t>SupportedPaymentNetworks</w:t>
      </w:r>
      <w:r>
        <w:rPr>
          <w:color w:val="000000"/>
        </w:rPr>
        <w:t>)</w:t>
      </w:r>
    </w:p>
    <w:p w14:paraId="037CE7DB" w14:textId="77777777" w:rsidR="001A6714" w:rsidRDefault="001A6714" w:rsidP="001A6714">
      <w:pPr>
        <w:pStyle w:val="Code"/>
        <w:rPr>
          <w:color w:val="000000"/>
        </w:rPr>
      </w:pPr>
      <w:r>
        <w:rPr>
          <w:color w:val="000000"/>
        </w:rPr>
        <w:t xml:space="preserve">    }</w:t>
      </w:r>
    </w:p>
    <w:p w14:paraId="013AFC23" w14:textId="77777777" w:rsidR="001A6714" w:rsidRDefault="001A6714" w:rsidP="001A6714">
      <w:pPr>
        <w:pStyle w:val="Code"/>
        <w:rPr>
          <w:color w:val="000000"/>
        </w:rPr>
      </w:pPr>
    </w:p>
    <w:p w14:paraId="69D77CB2" w14:textId="77777777" w:rsidR="001A6714" w:rsidRDefault="001A6714" w:rsidP="001A6714">
      <w:pPr>
        <w:pStyle w:val="Code"/>
        <w:rPr>
          <w:color w:val="000000"/>
        </w:rPr>
      </w:pPr>
      <w:r>
        <w:rPr>
          <w:color w:val="000000"/>
        </w:rPr>
        <w:t xml:space="preserve">    </w:t>
      </w:r>
      <w:r>
        <w:rPr>
          <w:color w:val="AA0D91"/>
        </w:rPr>
        <w:t>func</w:t>
      </w:r>
      <w:r>
        <w:rPr>
          <w:color w:val="000000"/>
        </w:rPr>
        <w:t xml:space="preserve"> paymentCardTextFieldDidChange(textField: </w:t>
      </w:r>
      <w:r>
        <w:rPr>
          <w:color w:val="3F6E74"/>
        </w:rPr>
        <w:t>STPPaymentCardTextField</w:t>
      </w:r>
      <w:r>
        <w:rPr>
          <w:color w:val="000000"/>
        </w:rPr>
        <w:t>) {</w:t>
      </w:r>
    </w:p>
    <w:p w14:paraId="0AD7A517" w14:textId="77777777" w:rsidR="001A6714" w:rsidRDefault="001A6714" w:rsidP="001A6714">
      <w:pPr>
        <w:pStyle w:val="Code"/>
        <w:rPr>
          <w:color w:val="000000"/>
        </w:rPr>
      </w:pPr>
      <w:r>
        <w:rPr>
          <w:color w:val="000000"/>
        </w:rPr>
        <w:t xml:space="preserve">        </w:t>
      </w:r>
      <w:r>
        <w:rPr>
          <w:color w:val="3F6E74"/>
        </w:rPr>
        <w:t>payButton</w:t>
      </w:r>
      <w:r>
        <w:rPr>
          <w:color w:val="000000"/>
        </w:rPr>
        <w:t>?.</w:t>
      </w:r>
      <w:r>
        <w:rPr>
          <w:color w:val="5C2699"/>
        </w:rPr>
        <w:t>enabled</w:t>
      </w:r>
      <w:r>
        <w:rPr>
          <w:color w:val="000000"/>
        </w:rPr>
        <w:t xml:space="preserve"> = textField.</w:t>
      </w:r>
      <w:r>
        <w:rPr>
          <w:color w:val="3F6E74"/>
        </w:rPr>
        <w:t>valid</w:t>
      </w:r>
    </w:p>
    <w:p w14:paraId="0DE51077" w14:textId="77777777" w:rsidR="001A6714" w:rsidRDefault="001A6714" w:rsidP="001A6714">
      <w:pPr>
        <w:pStyle w:val="Code"/>
        <w:rPr>
          <w:color w:val="000000"/>
        </w:rPr>
      </w:pPr>
      <w:r>
        <w:rPr>
          <w:color w:val="000000"/>
        </w:rPr>
        <w:t xml:space="preserve">    }</w:t>
      </w:r>
    </w:p>
    <w:p w14:paraId="27B5660C" w14:textId="77777777" w:rsidR="001A6714" w:rsidRDefault="001A6714" w:rsidP="001A6714">
      <w:pPr>
        <w:pStyle w:val="Code"/>
        <w:rPr>
          <w:color w:val="000000"/>
        </w:rPr>
      </w:pPr>
      <w:r>
        <w:rPr>
          <w:color w:val="000000"/>
        </w:rPr>
        <w:t xml:space="preserve">    </w:t>
      </w:r>
    </w:p>
    <w:p w14:paraId="75189267" w14:textId="77777777" w:rsidR="001A6714" w:rsidRDefault="001A6714" w:rsidP="001A6714">
      <w:pPr>
        <w:pStyle w:val="Code"/>
        <w:rPr>
          <w:color w:val="000000"/>
        </w:rPr>
      </w:pPr>
      <w:r>
        <w:rPr>
          <w:color w:val="000000"/>
        </w:rPr>
        <w:t xml:space="preserve">    </w:t>
      </w:r>
      <w:r>
        <w:rPr>
          <w:color w:val="AA0D91"/>
        </w:rPr>
        <w:t>func</w:t>
      </w:r>
      <w:r>
        <w:rPr>
          <w:color w:val="000000"/>
        </w:rPr>
        <w:t xml:space="preserve"> paymentAuthorizationViewControllerDidFinish(controller: </w:t>
      </w:r>
      <w:r>
        <w:rPr>
          <w:color w:val="5C2699"/>
        </w:rPr>
        <w:t>PKPaymentAuthorizationViewController</w:t>
      </w:r>
      <w:r>
        <w:rPr>
          <w:color w:val="000000"/>
        </w:rPr>
        <w:t>) {</w:t>
      </w:r>
    </w:p>
    <w:p w14:paraId="4AB57486" w14:textId="77777777" w:rsidR="001A6714" w:rsidRDefault="001A6714" w:rsidP="001A6714">
      <w:pPr>
        <w:pStyle w:val="Code"/>
        <w:rPr>
          <w:color w:val="000000"/>
        </w:rPr>
      </w:pPr>
      <w:r>
        <w:rPr>
          <w:color w:val="000000"/>
        </w:rPr>
        <w:t xml:space="preserve">        controller.</w:t>
      </w:r>
      <w:r>
        <w:rPr>
          <w:color w:val="2E0D6E"/>
        </w:rPr>
        <w:t>dismissViewControllerAnimated</w:t>
      </w:r>
      <w:r>
        <w:rPr>
          <w:color w:val="000000"/>
        </w:rPr>
        <w:t>(</w:t>
      </w:r>
      <w:r>
        <w:rPr>
          <w:color w:val="AA0D91"/>
        </w:rPr>
        <w:t>true</w:t>
      </w:r>
      <w:r>
        <w:rPr>
          <w:color w:val="000000"/>
        </w:rPr>
        <w:t xml:space="preserve">, completion: </w:t>
      </w:r>
      <w:r>
        <w:rPr>
          <w:color w:val="AA0D91"/>
        </w:rPr>
        <w:t>nil</w:t>
      </w:r>
      <w:r>
        <w:rPr>
          <w:color w:val="000000"/>
        </w:rPr>
        <w:t>)</w:t>
      </w:r>
    </w:p>
    <w:p w14:paraId="2E44234E" w14:textId="77777777" w:rsidR="001A6714" w:rsidRDefault="001A6714" w:rsidP="001A6714">
      <w:pPr>
        <w:pStyle w:val="Code"/>
        <w:rPr>
          <w:color w:val="000000"/>
        </w:rPr>
      </w:pPr>
      <w:r>
        <w:rPr>
          <w:color w:val="000000"/>
        </w:rPr>
        <w:t xml:space="preserve">    }</w:t>
      </w:r>
    </w:p>
    <w:p w14:paraId="4EE783CF" w14:textId="77777777" w:rsidR="001A6714" w:rsidRDefault="001A6714" w:rsidP="001A6714">
      <w:pPr>
        <w:pStyle w:val="Code"/>
        <w:rPr>
          <w:color w:val="000000"/>
        </w:rPr>
      </w:pPr>
    </w:p>
    <w:p w14:paraId="070B2D06" w14:textId="77777777" w:rsidR="001A6714" w:rsidRDefault="001A6714" w:rsidP="001A6714">
      <w:pPr>
        <w:pStyle w:val="Code"/>
        <w:rPr>
          <w:color w:val="000000"/>
        </w:rPr>
      </w:pPr>
      <w:r>
        <w:rPr>
          <w:color w:val="000000"/>
        </w:rPr>
        <w:t xml:space="preserve">    </w:t>
      </w:r>
      <w:r>
        <w:rPr>
          <w:color w:val="AA0D91"/>
        </w:rPr>
        <w:t>override</w:t>
      </w:r>
      <w:r>
        <w:rPr>
          <w:color w:val="000000"/>
        </w:rPr>
        <w:t xml:space="preserve"> </w:t>
      </w:r>
      <w:r>
        <w:rPr>
          <w:color w:val="AA0D91"/>
        </w:rPr>
        <w:t>func</w:t>
      </w:r>
      <w:r>
        <w:rPr>
          <w:color w:val="000000"/>
        </w:rPr>
        <w:t xml:space="preserve"> didReceiveMemoryWarning() {</w:t>
      </w:r>
    </w:p>
    <w:p w14:paraId="52CAEFCF" w14:textId="77777777" w:rsidR="001A6714" w:rsidRDefault="001A6714" w:rsidP="001A6714">
      <w:pPr>
        <w:pStyle w:val="Code"/>
        <w:rPr>
          <w:color w:val="000000"/>
        </w:rPr>
      </w:pPr>
      <w:r>
        <w:rPr>
          <w:color w:val="000000"/>
        </w:rPr>
        <w:t xml:space="preserve">        </w:t>
      </w:r>
      <w:r>
        <w:rPr>
          <w:color w:val="AA0D91"/>
        </w:rPr>
        <w:t>super</w:t>
      </w:r>
      <w:r>
        <w:rPr>
          <w:color w:val="000000"/>
        </w:rPr>
        <w:t>.</w:t>
      </w:r>
      <w:r>
        <w:rPr>
          <w:color w:val="2E0D6E"/>
        </w:rPr>
        <w:t>didReceiveMemoryWarning</w:t>
      </w:r>
      <w:r>
        <w:rPr>
          <w:color w:val="000000"/>
        </w:rPr>
        <w:t>()</w:t>
      </w:r>
    </w:p>
    <w:p w14:paraId="4E5EAD9E" w14:textId="77777777" w:rsidR="001A6714" w:rsidRDefault="001A6714" w:rsidP="001A6714">
      <w:pPr>
        <w:pStyle w:val="Code"/>
      </w:pPr>
      <w:r>
        <w:rPr>
          <w:color w:val="000000"/>
        </w:rPr>
        <w:t xml:space="preserve">        </w:t>
      </w:r>
      <w:r>
        <w:t>// Dispose of any resources that can be recreated.</w:t>
      </w:r>
    </w:p>
    <w:p w14:paraId="213762F0" w14:textId="77777777" w:rsidR="001A6714" w:rsidRDefault="001A6714" w:rsidP="001A6714">
      <w:pPr>
        <w:pStyle w:val="Code"/>
        <w:rPr>
          <w:color w:val="000000"/>
        </w:rPr>
      </w:pPr>
      <w:r>
        <w:rPr>
          <w:color w:val="000000"/>
        </w:rPr>
        <w:t xml:space="preserve">    }</w:t>
      </w:r>
    </w:p>
    <w:p w14:paraId="64DB512D" w14:textId="77777777" w:rsidR="001A6714" w:rsidRDefault="001A6714" w:rsidP="001A6714">
      <w:pPr>
        <w:pStyle w:val="Code"/>
        <w:rPr>
          <w:color w:val="000000"/>
        </w:rPr>
      </w:pPr>
      <w:r>
        <w:rPr>
          <w:color w:val="000000"/>
        </w:rPr>
        <w:t xml:space="preserve">    </w:t>
      </w:r>
    </w:p>
    <w:p w14:paraId="4CC609D5" w14:textId="77777777" w:rsidR="001A6714" w:rsidRDefault="001A6714" w:rsidP="001A6714">
      <w:pPr>
        <w:pStyle w:val="Code"/>
        <w:rPr>
          <w:color w:val="000000"/>
        </w:rPr>
      </w:pPr>
      <w:r>
        <w:rPr>
          <w:color w:val="000000"/>
        </w:rPr>
        <w:t xml:space="preserve">    </w:t>
      </w:r>
      <w:r>
        <w:rPr>
          <w:color w:val="AA0D91"/>
        </w:rPr>
        <w:t>@IBAction</w:t>
      </w:r>
      <w:r>
        <w:rPr>
          <w:color w:val="000000"/>
        </w:rPr>
        <w:t xml:space="preserve"> </w:t>
      </w:r>
      <w:r>
        <w:rPr>
          <w:color w:val="AA0D91"/>
        </w:rPr>
        <w:t>func</w:t>
      </w:r>
      <w:r>
        <w:rPr>
          <w:color w:val="000000"/>
        </w:rPr>
        <w:t xml:space="preserve"> payWithApplePay(sender: </w:t>
      </w:r>
      <w:r>
        <w:rPr>
          <w:color w:val="5C2699"/>
        </w:rPr>
        <w:t>UIButton</w:t>
      </w:r>
      <w:r>
        <w:rPr>
          <w:color w:val="000000"/>
        </w:rPr>
        <w:t>) {</w:t>
      </w:r>
    </w:p>
    <w:p w14:paraId="64740C17" w14:textId="77777777" w:rsidR="001A6714" w:rsidRDefault="001A6714" w:rsidP="001A6714">
      <w:pPr>
        <w:pStyle w:val="Code"/>
        <w:rPr>
          <w:color w:val="000000"/>
        </w:rPr>
      </w:pPr>
      <w:r>
        <w:rPr>
          <w:color w:val="000000"/>
        </w:rPr>
        <w:t xml:space="preserve">        </w:t>
      </w:r>
      <w:r>
        <w:rPr>
          <w:color w:val="3F6E74"/>
        </w:rPr>
        <w:t>logger</w:t>
      </w:r>
      <w:r>
        <w:rPr>
          <w:color w:val="000000"/>
        </w:rPr>
        <w:t>.</w:t>
      </w:r>
      <w:r>
        <w:rPr>
          <w:color w:val="26474B"/>
        </w:rPr>
        <w:t>set</w:t>
      </w:r>
      <w:r>
        <w:rPr>
          <w:color w:val="000000"/>
        </w:rPr>
        <w:t>()</w:t>
      </w:r>
    </w:p>
    <w:p w14:paraId="5300B4C8" w14:textId="77777777" w:rsidR="001A6714" w:rsidRDefault="001A6714" w:rsidP="001A6714">
      <w:pPr>
        <w:pStyle w:val="Code"/>
        <w:rPr>
          <w:color w:val="000000"/>
        </w:rPr>
      </w:pPr>
      <w:r>
        <w:rPr>
          <w:color w:val="000000"/>
        </w:rPr>
        <w:t xml:space="preserve">        </w:t>
      </w:r>
      <w:r>
        <w:rPr>
          <w:color w:val="AA0D91"/>
        </w:rPr>
        <w:t>if</w:t>
      </w:r>
      <w:r>
        <w:rPr>
          <w:color w:val="000000"/>
        </w:rPr>
        <w:t xml:space="preserve"> </w:t>
      </w:r>
      <w:r>
        <w:rPr>
          <w:color w:val="AA0D91"/>
        </w:rPr>
        <w:t>let</w:t>
      </w:r>
      <w:r>
        <w:rPr>
          <w:color w:val="000000"/>
        </w:rPr>
        <w:t xml:space="preserve"> total = </w:t>
      </w:r>
      <w:r>
        <w:rPr>
          <w:color w:val="5C2699"/>
        </w:rPr>
        <w:t>Double</w:t>
      </w:r>
      <w:r>
        <w:rPr>
          <w:color w:val="000000"/>
        </w:rPr>
        <w:t>(</w:t>
      </w:r>
      <w:r>
        <w:rPr>
          <w:color w:val="3F6E74"/>
        </w:rPr>
        <w:t>paymentValueField</w:t>
      </w:r>
      <w:r>
        <w:rPr>
          <w:color w:val="000000"/>
        </w:rPr>
        <w:t>.</w:t>
      </w:r>
      <w:r>
        <w:rPr>
          <w:color w:val="5C2699"/>
        </w:rPr>
        <w:t>text</w:t>
      </w:r>
      <w:r>
        <w:rPr>
          <w:color w:val="000000"/>
        </w:rPr>
        <w:t>!) {</w:t>
      </w:r>
    </w:p>
    <w:p w14:paraId="5D24421C" w14:textId="77777777" w:rsidR="001A6714" w:rsidRDefault="001A6714" w:rsidP="001A6714">
      <w:pPr>
        <w:pStyle w:val="Code"/>
        <w:rPr>
          <w:color w:val="000000"/>
        </w:rPr>
      </w:pPr>
      <w:r>
        <w:rPr>
          <w:color w:val="000000"/>
        </w:rPr>
        <w:t xml:space="preserve">            </w:t>
      </w:r>
      <w:r>
        <w:rPr>
          <w:color w:val="3F6E74"/>
        </w:rPr>
        <w:t>logger</w:t>
      </w:r>
      <w:r>
        <w:rPr>
          <w:color w:val="000000"/>
        </w:rPr>
        <w:t>.</w:t>
      </w:r>
      <w:r>
        <w:rPr>
          <w:color w:val="26474B"/>
        </w:rPr>
        <w:t>logEvent</w:t>
      </w:r>
      <w:r>
        <w:rPr>
          <w:color w:val="000000"/>
        </w:rPr>
        <w:t>(</w:t>
      </w:r>
      <w:r>
        <w:rPr>
          <w:color w:val="C41A16"/>
        </w:rPr>
        <w:t xml:space="preserve">"Pay with Apple Pay the amount: </w:t>
      </w:r>
      <w:r>
        <w:rPr>
          <w:color w:val="000000"/>
        </w:rPr>
        <w:t>\</w:t>
      </w:r>
      <w:r>
        <w:rPr>
          <w:color w:val="C41A16"/>
        </w:rPr>
        <w:t>(</w:t>
      </w:r>
      <w:r>
        <w:rPr>
          <w:color w:val="000000"/>
        </w:rPr>
        <w:t>total</w:t>
      </w:r>
      <w:r>
        <w:rPr>
          <w:color w:val="C41A16"/>
        </w:rPr>
        <w:t>)"</w:t>
      </w:r>
      <w:r>
        <w:rPr>
          <w:color w:val="000000"/>
        </w:rPr>
        <w:t>)</w:t>
      </w:r>
    </w:p>
    <w:p w14:paraId="530903C3" w14:textId="77777777" w:rsidR="001A6714" w:rsidRDefault="001A6714" w:rsidP="001A6714">
      <w:pPr>
        <w:pStyle w:val="Code"/>
        <w:rPr>
          <w:color w:val="000000"/>
        </w:rPr>
      </w:pPr>
      <w:r>
        <w:rPr>
          <w:color w:val="000000"/>
        </w:rPr>
        <w:t xml:space="preserve">            </w:t>
      </w:r>
      <w:r>
        <w:rPr>
          <w:color w:val="AA0D91"/>
        </w:rPr>
        <w:t>self</w:t>
      </w:r>
      <w:r>
        <w:rPr>
          <w:color w:val="000000"/>
        </w:rPr>
        <w:t>.</w:t>
      </w:r>
      <w:r>
        <w:rPr>
          <w:color w:val="26474B"/>
        </w:rPr>
        <w:t>applePay</w:t>
      </w:r>
      <w:r>
        <w:rPr>
          <w:color w:val="000000"/>
        </w:rPr>
        <w:t>(total);</w:t>
      </w:r>
    </w:p>
    <w:p w14:paraId="1BE236A5" w14:textId="77777777" w:rsidR="001A6714" w:rsidRDefault="001A6714" w:rsidP="001A6714">
      <w:pPr>
        <w:pStyle w:val="Code"/>
        <w:rPr>
          <w:color w:val="000000"/>
        </w:rPr>
      </w:pPr>
      <w:r>
        <w:rPr>
          <w:color w:val="000000"/>
        </w:rPr>
        <w:t xml:space="preserve">        }</w:t>
      </w:r>
    </w:p>
    <w:p w14:paraId="50571382" w14:textId="77777777" w:rsidR="001A6714" w:rsidRDefault="001A6714" w:rsidP="001A6714">
      <w:pPr>
        <w:pStyle w:val="Code"/>
        <w:rPr>
          <w:color w:val="000000"/>
        </w:rPr>
      </w:pPr>
      <w:r>
        <w:rPr>
          <w:color w:val="000000"/>
        </w:rPr>
        <w:t xml:space="preserve">        </w:t>
      </w:r>
      <w:r>
        <w:rPr>
          <w:color w:val="AA0D91"/>
        </w:rPr>
        <w:t>else</w:t>
      </w:r>
      <w:r>
        <w:rPr>
          <w:color w:val="000000"/>
        </w:rPr>
        <w:t xml:space="preserve"> {</w:t>
      </w:r>
    </w:p>
    <w:p w14:paraId="37944B94" w14:textId="77777777" w:rsidR="001A6714" w:rsidRDefault="001A6714" w:rsidP="001A6714">
      <w:pPr>
        <w:pStyle w:val="Code"/>
        <w:rPr>
          <w:color w:val="000000"/>
        </w:rPr>
      </w:pPr>
      <w:r>
        <w:rPr>
          <w:color w:val="000000"/>
        </w:rPr>
        <w:t xml:space="preserve">            </w:t>
      </w:r>
      <w:r>
        <w:rPr>
          <w:color w:val="3F6E74"/>
        </w:rPr>
        <w:t>logger</w:t>
      </w:r>
      <w:r>
        <w:rPr>
          <w:color w:val="000000"/>
        </w:rPr>
        <w:t>.</w:t>
      </w:r>
      <w:r>
        <w:rPr>
          <w:color w:val="26474B"/>
        </w:rPr>
        <w:t>logEvent</w:t>
      </w:r>
      <w:r>
        <w:rPr>
          <w:color w:val="000000"/>
        </w:rPr>
        <w:t>(</w:t>
      </w:r>
      <w:r>
        <w:rPr>
          <w:color w:val="C41A16"/>
        </w:rPr>
        <w:t>"No valid amount specified"</w:t>
      </w:r>
      <w:r>
        <w:rPr>
          <w:color w:val="000000"/>
        </w:rPr>
        <w:t>)</w:t>
      </w:r>
    </w:p>
    <w:p w14:paraId="4F242F14" w14:textId="77777777" w:rsidR="001A6714" w:rsidRDefault="001A6714" w:rsidP="001A6714">
      <w:pPr>
        <w:pStyle w:val="Code"/>
        <w:rPr>
          <w:color w:val="000000"/>
        </w:rPr>
      </w:pPr>
      <w:r>
        <w:rPr>
          <w:color w:val="000000"/>
        </w:rPr>
        <w:t xml:space="preserve">        }</w:t>
      </w:r>
    </w:p>
    <w:p w14:paraId="3A2EE297" w14:textId="77777777" w:rsidR="001A6714" w:rsidRDefault="001A6714" w:rsidP="001A6714">
      <w:pPr>
        <w:pStyle w:val="Code"/>
        <w:rPr>
          <w:color w:val="000000"/>
        </w:rPr>
      </w:pPr>
      <w:r>
        <w:rPr>
          <w:color w:val="000000"/>
        </w:rPr>
        <w:t xml:space="preserve">    }</w:t>
      </w:r>
    </w:p>
    <w:p w14:paraId="33B789E8" w14:textId="58D1BC8B" w:rsidR="001A6714" w:rsidRDefault="001A6714" w:rsidP="001A6714">
      <w:pPr>
        <w:pStyle w:val="Code"/>
        <w:rPr>
          <w:color w:val="000000"/>
        </w:rPr>
      </w:pPr>
      <w:r>
        <w:rPr>
          <w:color w:val="000000"/>
        </w:rPr>
        <w:t xml:space="preserve"> </w:t>
      </w:r>
    </w:p>
    <w:p w14:paraId="233254F6" w14:textId="77777777" w:rsidR="001A6714" w:rsidRDefault="001A6714" w:rsidP="001A6714">
      <w:pPr>
        <w:pStyle w:val="Code"/>
        <w:rPr>
          <w:color w:val="000000"/>
        </w:rPr>
      </w:pPr>
      <w:r>
        <w:rPr>
          <w:color w:val="000000"/>
        </w:rPr>
        <w:t xml:space="preserve">    </w:t>
      </w:r>
      <w:r>
        <w:rPr>
          <w:color w:val="AA0D91"/>
        </w:rPr>
        <w:t>func</w:t>
      </w:r>
      <w:r>
        <w:rPr>
          <w:color w:val="000000"/>
        </w:rPr>
        <w:t xml:space="preserve"> applePay(price: </w:t>
      </w:r>
      <w:r>
        <w:rPr>
          <w:color w:val="5C2699"/>
        </w:rPr>
        <w:t>Double</w:t>
      </w:r>
      <w:r>
        <w:rPr>
          <w:color w:val="000000"/>
        </w:rPr>
        <w:t>) {</w:t>
      </w:r>
    </w:p>
    <w:p w14:paraId="5CF22660" w14:textId="77777777" w:rsidR="001A6714" w:rsidRDefault="001A6714" w:rsidP="001A6714">
      <w:pPr>
        <w:pStyle w:val="Code"/>
        <w:rPr>
          <w:color w:val="000000"/>
        </w:rPr>
      </w:pPr>
      <w:r>
        <w:rPr>
          <w:color w:val="000000"/>
        </w:rPr>
        <w:t xml:space="preserve">        </w:t>
      </w:r>
      <w:r>
        <w:rPr>
          <w:color w:val="AA0D91"/>
        </w:rPr>
        <w:t>let</w:t>
      </w:r>
      <w:r>
        <w:rPr>
          <w:color w:val="000000"/>
        </w:rPr>
        <w:t xml:space="preserve"> item = </w:t>
      </w:r>
      <w:r>
        <w:rPr>
          <w:color w:val="5C2699"/>
        </w:rPr>
        <w:t>PKPaymentSummaryItem</w:t>
      </w:r>
      <w:r>
        <w:rPr>
          <w:color w:val="000000"/>
        </w:rPr>
        <w:t xml:space="preserve">(label: </w:t>
      </w:r>
      <w:r>
        <w:rPr>
          <w:color w:val="C41A16"/>
        </w:rPr>
        <w:t>"New Charge"</w:t>
      </w:r>
      <w:r>
        <w:rPr>
          <w:color w:val="000000"/>
        </w:rPr>
        <w:t xml:space="preserve">, amount: </w:t>
      </w:r>
      <w:r>
        <w:rPr>
          <w:color w:val="5C2699"/>
        </w:rPr>
        <w:t>NSDecimalNumber</w:t>
      </w:r>
      <w:r>
        <w:rPr>
          <w:color w:val="000000"/>
        </w:rPr>
        <w:t>(double: price))</w:t>
      </w:r>
    </w:p>
    <w:p w14:paraId="50B715E1" w14:textId="77777777" w:rsidR="001A6714" w:rsidRDefault="001A6714" w:rsidP="001A6714">
      <w:pPr>
        <w:pStyle w:val="Code"/>
        <w:rPr>
          <w:color w:val="000000"/>
        </w:rPr>
      </w:pPr>
      <w:r>
        <w:rPr>
          <w:color w:val="000000"/>
        </w:rPr>
        <w:t xml:space="preserve">        </w:t>
      </w:r>
      <w:r>
        <w:rPr>
          <w:color w:val="AA0D91"/>
        </w:rPr>
        <w:t>let</w:t>
      </w:r>
      <w:r>
        <w:rPr>
          <w:color w:val="000000"/>
        </w:rPr>
        <w:t xml:space="preserve"> request = </w:t>
      </w:r>
      <w:r>
        <w:rPr>
          <w:color w:val="5C2699"/>
        </w:rPr>
        <w:t>PKPaymentRequest</w:t>
      </w:r>
      <w:r>
        <w:rPr>
          <w:color w:val="000000"/>
        </w:rPr>
        <w:t>()</w:t>
      </w:r>
    </w:p>
    <w:p w14:paraId="1ACF2CE3" w14:textId="77777777" w:rsidR="001A6714" w:rsidRDefault="001A6714" w:rsidP="001A6714">
      <w:pPr>
        <w:pStyle w:val="Code"/>
        <w:rPr>
          <w:color w:val="000000"/>
        </w:rPr>
      </w:pPr>
      <w:r>
        <w:rPr>
          <w:color w:val="000000"/>
        </w:rPr>
        <w:t xml:space="preserve">        request.</w:t>
      </w:r>
      <w:r>
        <w:rPr>
          <w:color w:val="5C2699"/>
        </w:rPr>
        <w:t>merchantIdentifier</w:t>
      </w:r>
      <w:r>
        <w:rPr>
          <w:color w:val="000000"/>
        </w:rPr>
        <w:t xml:space="preserve"> = </w:t>
      </w:r>
      <w:r>
        <w:rPr>
          <w:color w:val="3F6E74"/>
        </w:rPr>
        <w:t>ApplePayMerchantID</w:t>
      </w:r>
    </w:p>
    <w:p w14:paraId="18F9B345" w14:textId="77777777" w:rsidR="001A6714" w:rsidRDefault="001A6714" w:rsidP="001A6714">
      <w:pPr>
        <w:pStyle w:val="Code"/>
        <w:rPr>
          <w:color w:val="000000"/>
        </w:rPr>
      </w:pPr>
      <w:r>
        <w:rPr>
          <w:color w:val="000000"/>
        </w:rPr>
        <w:t xml:space="preserve">        request.</w:t>
      </w:r>
      <w:r>
        <w:rPr>
          <w:color w:val="5C2699"/>
        </w:rPr>
        <w:t>supportedNetworks</w:t>
      </w:r>
      <w:r>
        <w:rPr>
          <w:color w:val="000000"/>
        </w:rPr>
        <w:t xml:space="preserve"> = </w:t>
      </w:r>
      <w:r>
        <w:rPr>
          <w:color w:val="3F6E74"/>
        </w:rPr>
        <w:t>SupportedPaymentNetworks</w:t>
      </w:r>
    </w:p>
    <w:p w14:paraId="3E5F1763" w14:textId="77777777" w:rsidR="001A6714" w:rsidRDefault="001A6714" w:rsidP="001A6714">
      <w:pPr>
        <w:pStyle w:val="Code"/>
        <w:rPr>
          <w:color w:val="000000"/>
        </w:rPr>
      </w:pPr>
      <w:r>
        <w:rPr>
          <w:color w:val="000000"/>
        </w:rPr>
        <w:t xml:space="preserve">        request.</w:t>
      </w:r>
      <w:r>
        <w:rPr>
          <w:color w:val="5C2699"/>
        </w:rPr>
        <w:t>merchantCapabilities</w:t>
      </w:r>
      <w:r>
        <w:rPr>
          <w:color w:val="000000"/>
        </w:rPr>
        <w:t xml:space="preserve"> = .Capability3DS</w:t>
      </w:r>
    </w:p>
    <w:p w14:paraId="61110914" w14:textId="77777777" w:rsidR="001A6714" w:rsidRDefault="001A6714" w:rsidP="001A6714">
      <w:pPr>
        <w:pStyle w:val="Code"/>
        <w:rPr>
          <w:color w:val="000000"/>
        </w:rPr>
      </w:pPr>
      <w:r>
        <w:rPr>
          <w:color w:val="000000"/>
        </w:rPr>
        <w:t xml:space="preserve">        request.</w:t>
      </w:r>
      <w:r>
        <w:rPr>
          <w:color w:val="5C2699"/>
        </w:rPr>
        <w:t>countryCode</w:t>
      </w:r>
      <w:r>
        <w:rPr>
          <w:color w:val="000000"/>
        </w:rPr>
        <w:t xml:space="preserve"> = </w:t>
      </w:r>
      <w:r>
        <w:rPr>
          <w:color w:val="C41A16"/>
        </w:rPr>
        <w:t>"US"</w:t>
      </w:r>
    </w:p>
    <w:p w14:paraId="6596357B" w14:textId="77777777" w:rsidR="001A6714" w:rsidRDefault="001A6714" w:rsidP="001A6714">
      <w:pPr>
        <w:pStyle w:val="Code"/>
        <w:rPr>
          <w:color w:val="000000"/>
        </w:rPr>
      </w:pPr>
      <w:r>
        <w:rPr>
          <w:color w:val="000000"/>
        </w:rPr>
        <w:t xml:space="preserve">        request.</w:t>
      </w:r>
      <w:r>
        <w:rPr>
          <w:color w:val="5C2699"/>
        </w:rPr>
        <w:t>currencyCode</w:t>
      </w:r>
      <w:r>
        <w:rPr>
          <w:color w:val="000000"/>
        </w:rPr>
        <w:t xml:space="preserve"> = </w:t>
      </w:r>
      <w:r>
        <w:rPr>
          <w:color w:val="C41A16"/>
        </w:rPr>
        <w:t>"USD"</w:t>
      </w:r>
    </w:p>
    <w:p w14:paraId="4E8E9B21" w14:textId="77777777" w:rsidR="001A6714" w:rsidRDefault="001A6714" w:rsidP="001A6714">
      <w:pPr>
        <w:pStyle w:val="Code"/>
        <w:rPr>
          <w:color w:val="000000"/>
        </w:rPr>
      </w:pPr>
      <w:r>
        <w:rPr>
          <w:color w:val="000000"/>
        </w:rPr>
        <w:t xml:space="preserve">        request.</w:t>
      </w:r>
      <w:r>
        <w:rPr>
          <w:color w:val="5C2699"/>
        </w:rPr>
        <w:t>paymentSummaryItems</w:t>
      </w:r>
      <w:r>
        <w:rPr>
          <w:color w:val="000000"/>
        </w:rPr>
        <w:t xml:space="preserve"> = [item]</w:t>
      </w:r>
    </w:p>
    <w:p w14:paraId="4FE22CF6" w14:textId="77777777" w:rsidR="001A6714" w:rsidRDefault="001A6714" w:rsidP="001A6714">
      <w:pPr>
        <w:pStyle w:val="Code"/>
        <w:rPr>
          <w:color w:val="000000"/>
        </w:rPr>
      </w:pPr>
      <w:r>
        <w:rPr>
          <w:color w:val="000000"/>
        </w:rPr>
        <w:t xml:space="preserve">        </w:t>
      </w:r>
      <w:r>
        <w:rPr>
          <w:color w:val="AA0D91"/>
        </w:rPr>
        <w:t>if</w:t>
      </w:r>
      <w:r>
        <w:rPr>
          <w:color w:val="000000"/>
        </w:rPr>
        <w:t xml:space="preserve"> </w:t>
      </w:r>
      <w:r>
        <w:rPr>
          <w:color w:val="3F6E74"/>
        </w:rPr>
        <w:t>Stripe</w:t>
      </w:r>
      <w:r>
        <w:rPr>
          <w:color w:val="000000"/>
        </w:rPr>
        <w:t>.</w:t>
      </w:r>
      <w:r>
        <w:rPr>
          <w:color w:val="26474B"/>
        </w:rPr>
        <w:t>canSubmitPaymentRequest</w:t>
      </w:r>
      <w:r>
        <w:rPr>
          <w:color w:val="000000"/>
        </w:rPr>
        <w:t>(request) {</w:t>
      </w:r>
    </w:p>
    <w:p w14:paraId="32E3A964" w14:textId="77777777" w:rsidR="001A6714" w:rsidRDefault="001A6714" w:rsidP="001A6714">
      <w:pPr>
        <w:pStyle w:val="Code"/>
        <w:rPr>
          <w:color w:val="000000"/>
        </w:rPr>
      </w:pPr>
      <w:r>
        <w:rPr>
          <w:color w:val="000000"/>
        </w:rPr>
        <w:t xml:space="preserve">            </w:t>
      </w:r>
      <w:r>
        <w:rPr>
          <w:color w:val="3F6E74"/>
        </w:rPr>
        <w:t>logger</w:t>
      </w:r>
      <w:r>
        <w:rPr>
          <w:color w:val="000000"/>
        </w:rPr>
        <w:t>.</w:t>
      </w:r>
      <w:r>
        <w:rPr>
          <w:color w:val="26474B"/>
        </w:rPr>
        <w:t>logEvent</w:t>
      </w:r>
      <w:r>
        <w:rPr>
          <w:color w:val="000000"/>
        </w:rPr>
        <w:t>(</w:t>
      </w:r>
      <w:r>
        <w:rPr>
          <w:color w:val="C41A16"/>
        </w:rPr>
        <w:t>"Paying with Apple Pay and Stripe"</w:t>
      </w:r>
      <w:r>
        <w:rPr>
          <w:color w:val="000000"/>
        </w:rPr>
        <w:t>)</w:t>
      </w:r>
    </w:p>
    <w:p w14:paraId="62E63ADE" w14:textId="77777777" w:rsidR="001A6714" w:rsidRDefault="001A6714" w:rsidP="001A6714">
      <w:pPr>
        <w:pStyle w:val="Code"/>
      </w:pPr>
      <w:r>
        <w:rPr>
          <w:color w:val="000000"/>
        </w:rPr>
        <w:t xml:space="preserve">            </w:t>
      </w:r>
      <w:r>
        <w:t>// Apple Pay is available and the user created a valid credit card record</w:t>
      </w:r>
    </w:p>
    <w:p w14:paraId="356D32D0" w14:textId="77777777" w:rsidR="001A6714" w:rsidRDefault="001A6714" w:rsidP="001A6714">
      <w:pPr>
        <w:pStyle w:val="Code"/>
        <w:rPr>
          <w:color w:val="000000"/>
        </w:rPr>
      </w:pPr>
      <w:r>
        <w:rPr>
          <w:color w:val="000000"/>
        </w:rPr>
        <w:lastRenderedPageBreak/>
        <w:t xml:space="preserve">            </w:t>
      </w:r>
      <w:r>
        <w:rPr>
          <w:color w:val="AA0D91"/>
        </w:rPr>
        <w:t>let</w:t>
      </w:r>
      <w:r>
        <w:rPr>
          <w:color w:val="000000"/>
        </w:rPr>
        <w:t xml:space="preserve"> applePayController = </w:t>
      </w:r>
      <w:r>
        <w:rPr>
          <w:color w:val="5C2699"/>
        </w:rPr>
        <w:t>PKPaymentAuthorizationViewController</w:t>
      </w:r>
      <w:r>
        <w:rPr>
          <w:color w:val="000000"/>
        </w:rPr>
        <w:t>(paymentRequest: request)</w:t>
      </w:r>
    </w:p>
    <w:p w14:paraId="39431913" w14:textId="77777777" w:rsidR="001A6714" w:rsidRDefault="001A6714" w:rsidP="001A6714">
      <w:pPr>
        <w:pStyle w:val="Code"/>
        <w:rPr>
          <w:color w:val="000000"/>
        </w:rPr>
      </w:pPr>
      <w:r>
        <w:rPr>
          <w:color w:val="000000"/>
        </w:rPr>
        <w:t xml:space="preserve">            applePayController.</w:t>
      </w:r>
      <w:r>
        <w:rPr>
          <w:color w:val="5C2699"/>
        </w:rPr>
        <w:t>delegate</w:t>
      </w:r>
      <w:r>
        <w:rPr>
          <w:color w:val="000000"/>
        </w:rPr>
        <w:t xml:space="preserve"> = </w:t>
      </w:r>
      <w:r>
        <w:rPr>
          <w:color w:val="AA0D91"/>
        </w:rPr>
        <w:t>self</w:t>
      </w:r>
    </w:p>
    <w:p w14:paraId="5E25BAA1" w14:textId="77777777" w:rsidR="001A6714" w:rsidRDefault="001A6714" w:rsidP="001A6714">
      <w:pPr>
        <w:pStyle w:val="Code"/>
        <w:rPr>
          <w:color w:val="000000"/>
        </w:rPr>
      </w:pPr>
      <w:r>
        <w:rPr>
          <w:color w:val="000000"/>
        </w:rPr>
        <w:t xml:space="preserve">            </w:t>
      </w:r>
      <w:r>
        <w:rPr>
          <w:color w:val="2E0D6E"/>
        </w:rPr>
        <w:t>presentViewController</w:t>
      </w:r>
      <w:r>
        <w:rPr>
          <w:color w:val="000000"/>
        </w:rPr>
        <w:t xml:space="preserve">(applePayController, animated: </w:t>
      </w:r>
      <w:r>
        <w:rPr>
          <w:color w:val="AA0D91"/>
        </w:rPr>
        <w:t>true</w:t>
      </w:r>
      <w:r>
        <w:rPr>
          <w:color w:val="000000"/>
        </w:rPr>
        <w:t xml:space="preserve">, completion: </w:t>
      </w:r>
      <w:r>
        <w:rPr>
          <w:color w:val="AA0D91"/>
        </w:rPr>
        <w:t>nil</w:t>
      </w:r>
      <w:r>
        <w:rPr>
          <w:color w:val="000000"/>
        </w:rPr>
        <w:t>)</w:t>
      </w:r>
    </w:p>
    <w:p w14:paraId="68758C53" w14:textId="77777777" w:rsidR="001A6714" w:rsidRDefault="001A6714" w:rsidP="001A6714">
      <w:pPr>
        <w:pStyle w:val="Code"/>
        <w:rPr>
          <w:color w:val="000000"/>
        </w:rPr>
      </w:pPr>
      <w:r>
        <w:rPr>
          <w:color w:val="000000"/>
        </w:rPr>
        <w:t xml:space="preserve">        } </w:t>
      </w:r>
      <w:r>
        <w:rPr>
          <w:color w:val="AA0D91"/>
        </w:rPr>
        <w:t>else</w:t>
      </w:r>
      <w:r>
        <w:rPr>
          <w:color w:val="000000"/>
        </w:rPr>
        <w:t xml:space="preserve"> {</w:t>
      </w:r>
    </w:p>
    <w:p w14:paraId="00954431" w14:textId="77777777" w:rsidR="001A6714" w:rsidRDefault="001A6714" w:rsidP="001A6714">
      <w:pPr>
        <w:pStyle w:val="Code"/>
        <w:rPr>
          <w:color w:val="000000"/>
        </w:rPr>
      </w:pPr>
      <w:r>
        <w:rPr>
          <w:color w:val="000000"/>
        </w:rPr>
        <w:t xml:space="preserve">            </w:t>
      </w:r>
      <w:r>
        <w:rPr>
          <w:color w:val="3F6E74"/>
        </w:rPr>
        <w:t>logger</w:t>
      </w:r>
      <w:r>
        <w:rPr>
          <w:color w:val="000000"/>
        </w:rPr>
        <w:t>.</w:t>
      </w:r>
      <w:r>
        <w:rPr>
          <w:color w:val="26474B"/>
        </w:rPr>
        <w:t>logEvent</w:t>
      </w:r>
      <w:r>
        <w:rPr>
          <w:color w:val="000000"/>
        </w:rPr>
        <w:t>(</w:t>
      </w:r>
      <w:r>
        <w:rPr>
          <w:color w:val="C41A16"/>
        </w:rPr>
        <w:t>"Cannot submit Apple Pay payments"</w:t>
      </w:r>
      <w:r>
        <w:rPr>
          <w:color w:val="000000"/>
        </w:rPr>
        <w:t>)</w:t>
      </w:r>
    </w:p>
    <w:p w14:paraId="7965BED3" w14:textId="77777777" w:rsidR="001A6714" w:rsidRDefault="001A6714" w:rsidP="001A6714">
      <w:pPr>
        <w:pStyle w:val="Code"/>
      </w:pPr>
      <w:r>
        <w:rPr>
          <w:color w:val="000000"/>
        </w:rPr>
        <w:t xml:space="preserve">            </w:t>
      </w:r>
      <w:r>
        <w:t>//default to Stripe's PaymentKit Form</w:t>
      </w:r>
    </w:p>
    <w:p w14:paraId="4F56993E" w14:textId="77777777" w:rsidR="001A6714" w:rsidRDefault="001A6714" w:rsidP="001A6714">
      <w:pPr>
        <w:pStyle w:val="Code"/>
        <w:rPr>
          <w:color w:val="000000"/>
        </w:rPr>
      </w:pPr>
      <w:r>
        <w:rPr>
          <w:color w:val="000000"/>
        </w:rPr>
        <w:t xml:space="preserve">        }</w:t>
      </w:r>
    </w:p>
    <w:p w14:paraId="4841B6D1" w14:textId="77777777" w:rsidR="001A6714" w:rsidRDefault="001A6714" w:rsidP="001A6714">
      <w:pPr>
        <w:pStyle w:val="Code"/>
        <w:rPr>
          <w:color w:val="000000"/>
        </w:rPr>
      </w:pPr>
      <w:r>
        <w:rPr>
          <w:color w:val="000000"/>
        </w:rPr>
        <w:t xml:space="preserve">    }</w:t>
      </w:r>
    </w:p>
    <w:p w14:paraId="1C0F3ADB" w14:textId="77777777" w:rsidR="001A6714" w:rsidRDefault="001A6714" w:rsidP="001A6714">
      <w:pPr>
        <w:pStyle w:val="Code"/>
        <w:rPr>
          <w:color w:val="000000"/>
        </w:rPr>
      </w:pPr>
      <w:r>
        <w:rPr>
          <w:color w:val="000000"/>
        </w:rPr>
        <w:t xml:space="preserve">    </w:t>
      </w:r>
    </w:p>
    <w:p w14:paraId="0F51AF9D" w14:textId="77777777" w:rsidR="001A6714" w:rsidRDefault="001A6714" w:rsidP="001A6714">
      <w:pPr>
        <w:pStyle w:val="Code"/>
        <w:rPr>
          <w:color w:val="000000"/>
        </w:rPr>
      </w:pPr>
      <w:r>
        <w:rPr>
          <w:color w:val="000000"/>
        </w:rPr>
        <w:t xml:space="preserve">    </w:t>
      </w:r>
      <w:r>
        <w:rPr>
          <w:color w:val="AA0D91"/>
        </w:rPr>
        <w:t>func</w:t>
      </w:r>
      <w:r>
        <w:rPr>
          <w:color w:val="000000"/>
        </w:rPr>
        <w:t xml:space="preserve"> paymentAuthorizationViewController(</w:t>
      </w:r>
    </w:p>
    <w:p w14:paraId="4BCADB86" w14:textId="77777777" w:rsidR="001A6714" w:rsidRDefault="001A6714" w:rsidP="001A6714">
      <w:pPr>
        <w:pStyle w:val="Code"/>
        <w:rPr>
          <w:color w:val="000000"/>
        </w:rPr>
      </w:pPr>
      <w:r>
        <w:rPr>
          <w:color w:val="000000"/>
        </w:rPr>
        <w:t xml:space="preserve">        controller:                  </w:t>
      </w:r>
      <w:r>
        <w:rPr>
          <w:color w:val="5C2699"/>
        </w:rPr>
        <w:t>PKPaymentAuthorizationViewController</w:t>
      </w:r>
      <w:r>
        <w:rPr>
          <w:color w:val="000000"/>
        </w:rPr>
        <w:t>,</w:t>
      </w:r>
    </w:p>
    <w:p w14:paraId="40547414" w14:textId="77777777" w:rsidR="001A6714" w:rsidRDefault="001A6714" w:rsidP="001A6714">
      <w:pPr>
        <w:pStyle w:val="Code"/>
        <w:rPr>
          <w:color w:val="000000"/>
        </w:rPr>
      </w:pPr>
      <w:r>
        <w:rPr>
          <w:color w:val="000000"/>
        </w:rPr>
        <w:t xml:space="preserve">        didAuthorizePayment payment: </w:t>
      </w:r>
      <w:r>
        <w:rPr>
          <w:color w:val="5C2699"/>
        </w:rPr>
        <w:t>PKPayment</w:t>
      </w:r>
      <w:r>
        <w:rPr>
          <w:color w:val="000000"/>
        </w:rPr>
        <w:t>,</w:t>
      </w:r>
    </w:p>
    <w:p w14:paraId="02F5F94A" w14:textId="77777777" w:rsidR="001A6714" w:rsidRDefault="001A6714" w:rsidP="001A6714">
      <w:pPr>
        <w:pStyle w:val="Code"/>
        <w:rPr>
          <w:color w:val="000000"/>
        </w:rPr>
      </w:pPr>
      <w:r>
        <w:rPr>
          <w:color w:val="000000"/>
        </w:rPr>
        <w:t xml:space="preserve">        completion:                  (</w:t>
      </w:r>
      <w:r>
        <w:rPr>
          <w:color w:val="5C2699"/>
        </w:rPr>
        <w:t>PKPaymentAuthorizationStatus</w:t>
      </w:r>
      <w:r>
        <w:rPr>
          <w:color w:val="000000"/>
        </w:rPr>
        <w:t xml:space="preserve">) -&gt; </w:t>
      </w:r>
      <w:r>
        <w:rPr>
          <w:color w:val="5C2699"/>
        </w:rPr>
        <w:t>Void</w:t>
      </w:r>
      <w:r>
        <w:rPr>
          <w:color w:val="000000"/>
        </w:rPr>
        <w:t>) {</w:t>
      </w:r>
    </w:p>
    <w:p w14:paraId="31692D14" w14:textId="77777777" w:rsidR="001A6714" w:rsidRDefault="001A6714" w:rsidP="001A6714">
      <w:pPr>
        <w:pStyle w:val="Code"/>
        <w:rPr>
          <w:color w:val="000000"/>
        </w:rPr>
      </w:pPr>
      <w:r>
        <w:rPr>
          <w:color w:val="000000"/>
        </w:rPr>
        <w:t xml:space="preserve">            </w:t>
      </w:r>
      <w:r>
        <w:rPr>
          <w:color w:val="AA0D91"/>
        </w:rPr>
        <w:t>let</w:t>
      </w:r>
      <w:r>
        <w:rPr>
          <w:color w:val="000000"/>
        </w:rPr>
        <w:t xml:space="preserve"> this = </w:t>
      </w:r>
      <w:r>
        <w:rPr>
          <w:color w:val="AA0D91"/>
        </w:rPr>
        <w:t>self</w:t>
      </w:r>
    </w:p>
    <w:p w14:paraId="2AF31DA7" w14:textId="77777777" w:rsidR="001A6714" w:rsidRDefault="001A6714" w:rsidP="001A6714">
      <w:pPr>
        <w:pStyle w:val="Code"/>
        <w:rPr>
          <w:color w:val="000000"/>
        </w:rPr>
      </w:pPr>
      <w:r>
        <w:rPr>
          <w:color w:val="000000"/>
        </w:rPr>
        <w:t xml:space="preserve">            </w:t>
      </w:r>
      <w:r>
        <w:rPr>
          <w:color w:val="3F6E74"/>
        </w:rPr>
        <w:t>Stripe</w:t>
      </w:r>
      <w:r>
        <w:rPr>
          <w:color w:val="000000"/>
        </w:rPr>
        <w:t>.</w:t>
      </w:r>
      <w:r>
        <w:rPr>
          <w:color w:val="26474B"/>
        </w:rPr>
        <w:t>createTokenWithPayment</w:t>
      </w:r>
      <w:r>
        <w:rPr>
          <w:color w:val="000000"/>
        </w:rPr>
        <w:t xml:space="preserve">(payment) { token, error </w:t>
      </w:r>
      <w:r>
        <w:rPr>
          <w:color w:val="AA0D91"/>
        </w:rPr>
        <w:t>in</w:t>
      </w:r>
    </w:p>
    <w:p w14:paraId="4BC561CA" w14:textId="77777777" w:rsidR="001A6714" w:rsidRDefault="001A6714" w:rsidP="001A6714">
      <w:pPr>
        <w:pStyle w:val="Code"/>
        <w:rPr>
          <w:color w:val="000000"/>
        </w:rPr>
      </w:pPr>
      <w:r>
        <w:rPr>
          <w:color w:val="000000"/>
        </w:rPr>
        <w:t xml:space="preserve">                </w:t>
      </w:r>
      <w:r>
        <w:rPr>
          <w:color w:val="AA0D91"/>
        </w:rPr>
        <w:t>if</w:t>
      </w:r>
      <w:r>
        <w:rPr>
          <w:color w:val="000000"/>
        </w:rPr>
        <w:t xml:space="preserve"> </w:t>
      </w:r>
      <w:r>
        <w:rPr>
          <w:color w:val="AA0D91"/>
        </w:rPr>
        <w:t>let</w:t>
      </w:r>
      <w:r>
        <w:rPr>
          <w:color w:val="000000"/>
        </w:rPr>
        <w:t xml:space="preserve"> token = token {</w:t>
      </w:r>
    </w:p>
    <w:p w14:paraId="6E455F37" w14:textId="77777777" w:rsidR="001A6714" w:rsidRDefault="001A6714" w:rsidP="001A6714">
      <w:pPr>
        <w:pStyle w:val="Code"/>
        <w:rPr>
          <w:color w:val="000000"/>
        </w:rPr>
      </w:pPr>
      <w:r>
        <w:rPr>
          <w:color w:val="000000"/>
        </w:rPr>
        <w:t xml:space="preserve">                    this.</w:t>
      </w:r>
      <w:r>
        <w:rPr>
          <w:color w:val="3F6E74"/>
        </w:rPr>
        <w:t>logger</w:t>
      </w:r>
      <w:r>
        <w:rPr>
          <w:color w:val="000000"/>
        </w:rPr>
        <w:t>.</w:t>
      </w:r>
      <w:r>
        <w:rPr>
          <w:color w:val="26474B"/>
        </w:rPr>
        <w:t>logEvent</w:t>
      </w:r>
      <w:r>
        <w:rPr>
          <w:color w:val="000000"/>
        </w:rPr>
        <w:t>(</w:t>
      </w:r>
      <w:r>
        <w:rPr>
          <w:color w:val="C41A16"/>
        </w:rPr>
        <w:t xml:space="preserve">"Got a valid token: </w:t>
      </w:r>
      <w:r>
        <w:rPr>
          <w:color w:val="000000"/>
        </w:rPr>
        <w:t>\</w:t>
      </w:r>
      <w:r>
        <w:rPr>
          <w:color w:val="C41A16"/>
        </w:rPr>
        <w:t>(</w:t>
      </w:r>
      <w:r>
        <w:rPr>
          <w:color w:val="000000"/>
        </w:rPr>
        <w:t>token</w:t>
      </w:r>
      <w:r>
        <w:rPr>
          <w:color w:val="C41A16"/>
        </w:rPr>
        <w:t>)"</w:t>
      </w:r>
      <w:r>
        <w:rPr>
          <w:color w:val="000000"/>
        </w:rPr>
        <w:t>)</w:t>
      </w:r>
    </w:p>
    <w:p w14:paraId="6081D8A4" w14:textId="23971580" w:rsidR="001A6714" w:rsidRDefault="001A6714" w:rsidP="001A6714">
      <w:pPr>
        <w:pStyle w:val="Code"/>
        <w:rPr>
          <w:color w:val="000000"/>
        </w:rPr>
      </w:pPr>
      <w:r>
        <w:rPr>
          <w:color w:val="000000"/>
        </w:rPr>
        <w:t xml:space="preserve">                    </w:t>
      </w:r>
      <w:r>
        <w:t>//handle token to create charge in backend</w:t>
      </w:r>
    </w:p>
    <w:p w14:paraId="7060E2A4" w14:textId="77777777" w:rsidR="001A6714" w:rsidRDefault="001A6714" w:rsidP="001A6714">
      <w:pPr>
        <w:pStyle w:val="Code"/>
        <w:rPr>
          <w:color w:val="000000"/>
        </w:rPr>
      </w:pPr>
      <w:r>
        <w:rPr>
          <w:color w:val="000000"/>
        </w:rPr>
        <w:t xml:space="preserve">                    completion(.</w:t>
      </w:r>
      <w:r>
        <w:rPr>
          <w:color w:val="2E0D6E"/>
        </w:rPr>
        <w:t>Success</w:t>
      </w:r>
      <w:r>
        <w:rPr>
          <w:color w:val="000000"/>
        </w:rPr>
        <w:t>)</w:t>
      </w:r>
    </w:p>
    <w:p w14:paraId="4FE3B054" w14:textId="77777777" w:rsidR="001A6714" w:rsidRDefault="001A6714" w:rsidP="001A6714">
      <w:pPr>
        <w:pStyle w:val="Code"/>
        <w:rPr>
          <w:color w:val="000000"/>
        </w:rPr>
      </w:pPr>
      <w:r>
        <w:rPr>
          <w:color w:val="000000"/>
        </w:rPr>
        <w:t xml:space="preserve">                } </w:t>
      </w:r>
      <w:r>
        <w:rPr>
          <w:color w:val="AA0D91"/>
        </w:rPr>
        <w:t>else</w:t>
      </w:r>
      <w:r>
        <w:rPr>
          <w:color w:val="000000"/>
        </w:rPr>
        <w:t xml:space="preserve"> {</w:t>
      </w:r>
    </w:p>
    <w:p w14:paraId="6CF05F01" w14:textId="77777777" w:rsidR="001A6714" w:rsidRDefault="001A6714" w:rsidP="001A6714">
      <w:pPr>
        <w:pStyle w:val="Code"/>
        <w:rPr>
          <w:color w:val="000000"/>
        </w:rPr>
      </w:pPr>
      <w:r>
        <w:rPr>
          <w:color w:val="000000"/>
        </w:rPr>
        <w:t xml:space="preserve">                    this.</w:t>
      </w:r>
      <w:r>
        <w:rPr>
          <w:color w:val="3F6E74"/>
        </w:rPr>
        <w:t>logger</w:t>
      </w:r>
      <w:r>
        <w:rPr>
          <w:color w:val="000000"/>
        </w:rPr>
        <w:t>.</w:t>
      </w:r>
      <w:r>
        <w:rPr>
          <w:color w:val="26474B"/>
        </w:rPr>
        <w:t>logEvent</w:t>
      </w:r>
      <w:r>
        <w:rPr>
          <w:color w:val="000000"/>
        </w:rPr>
        <w:t>(</w:t>
      </w:r>
      <w:r>
        <w:rPr>
          <w:color w:val="C41A16"/>
        </w:rPr>
        <w:t>"Did not get a valid token"</w:t>
      </w:r>
      <w:r>
        <w:rPr>
          <w:color w:val="000000"/>
        </w:rPr>
        <w:t>)</w:t>
      </w:r>
    </w:p>
    <w:p w14:paraId="5C79970F" w14:textId="77777777" w:rsidR="001A6714" w:rsidRDefault="001A6714" w:rsidP="001A6714">
      <w:pPr>
        <w:pStyle w:val="Code"/>
        <w:rPr>
          <w:color w:val="000000"/>
        </w:rPr>
      </w:pPr>
      <w:r>
        <w:rPr>
          <w:color w:val="000000"/>
        </w:rPr>
        <w:t xml:space="preserve">                    completion(.</w:t>
      </w:r>
      <w:r>
        <w:rPr>
          <w:color w:val="2E0D6E"/>
        </w:rPr>
        <w:t>Failure</w:t>
      </w:r>
      <w:r>
        <w:rPr>
          <w:color w:val="000000"/>
        </w:rPr>
        <w:t>)</w:t>
      </w:r>
    </w:p>
    <w:p w14:paraId="3FA4F14B" w14:textId="77777777" w:rsidR="001A6714" w:rsidRDefault="001A6714" w:rsidP="001A6714">
      <w:pPr>
        <w:pStyle w:val="Code"/>
        <w:rPr>
          <w:color w:val="000000"/>
        </w:rPr>
      </w:pPr>
      <w:r>
        <w:rPr>
          <w:color w:val="000000"/>
        </w:rPr>
        <w:t xml:space="preserve">                }</w:t>
      </w:r>
    </w:p>
    <w:p w14:paraId="35C991BB" w14:textId="77777777" w:rsidR="001A6714" w:rsidRDefault="001A6714" w:rsidP="001A6714">
      <w:pPr>
        <w:pStyle w:val="Code"/>
        <w:rPr>
          <w:color w:val="000000"/>
        </w:rPr>
      </w:pPr>
      <w:r>
        <w:rPr>
          <w:color w:val="000000"/>
        </w:rPr>
        <w:t xml:space="preserve">            }</w:t>
      </w:r>
    </w:p>
    <w:p w14:paraId="12A3F231" w14:textId="5F2C4214" w:rsidR="001A6714" w:rsidRDefault="001A6714" w:rsidP="001A6714">
      <w:pPr>
        <w:pStyle w:val="Code"/>
        <w:rPr>
          <w:color w:val="000000"/>
        </w:rPr>
      </w:pPr>
      <w:r>
        <w:rPr>
          <w:color w:val="000000"/>
        </w:rPr>
        <w:t xml:space="preserve">    }</w:t>
      </w:r>
    </w:p>
    <w:p w14:paraId="368F029D" w14:textId="77777777" w:rsidR="001A6714" w:rsidRDefault="001A6714" w:rsidP="001A6714">
      <w:pPr>
        <w:pStyle w:val="Code"/>
        <w:rPr>
          <w:color w:val="000000"/>
        </w:rPr>
      </w:pPr>
      <w:r>
        <w:rPr>
          <w:color w:val="000000"/>
        </w:rPr>
        <w:t>}</w:t>
      </w:r>
    </w:p>
    <w:p w14:paraId="27641F72" w14:textId="77777777" w:rsidR="001A6714" w:rsidRDefault="001A6714" w:rsidP="001A6714">
      <w:pPr>
        <w:widowControl w:val="0"/>
        <w:tabs>
          <w:tab w:val="left" w:pos="529"/>
        </w:tabs>
        <w:autoSpaceDE w:val="0"/>
        <w:autoSpaceDN w:val="0"/>
        <w:adjustRightInd w:val="0"/>
        <w:rPr>
          <w:rFonts w:ascii="Menlo Regular" w:eastAsia="Times New Roman" w:hAnsi="Menlo Regular" w:cs="Menlo Regular"/>
          <w:color w:val="000000"/>
        </w:rPr>
      </w:pPr>
    </w:p>
    <w:p w14:paraId="785EFC4B" w14:textId="77777777" w:rsidR="001A6714" w:rsidRPr="001A6714" w:rsidRDefault="001A6714" w:rsidP="001A6714"/>
    <w:p w14:paraId="2E1E7A8D" w14:textId="4EEB67B6" w:rsidR="00A84EF7" w:rsidRDefault="00CF008D" w:rsidP="00CF008D">
      <w:pPr>
        <w:pStyle w:val="Heading3"/>
      </w:pPr>
      <w:r>
        <w:t>Summary</w:t>
      </w:r>
    </w:p>
    <w:p w14:paraId="6E4BA5A9" w14:textId="5B76517C" w:rsidR="002F71F0" w:rsidRDefault="00CF008D" w:rsidP="000D4D6F">
      <w:pPr>
        <w:tabs>
          <w:tab w:val="left" w:pos="2775"/>
        </w:tabs>
        <w:rPr>
          <w:rFonts w:ascii="HelveticaNeueHeavyCond" w:hAnsi="HelveticaNeueHeavyCond"/>
        </w:rPr>
      </w:pPr>
      <w:r>
        <w:rPr>
          <w:rFonts w:ascii="HelveticaNeueHeavyCond" w:hAnsi="HelveticaNeueHeavyCond"/>
        </w:rPr>
        <w:t xml:space="preserve">In this chapter we looked at the rather complex landscape of Apple Pay. You learned how to set up your Developer Account to be able to use Apple Pay, then how to set up a certificate to work with a Payment Processor. After this you set up a very basic application that shows how these pieces fit together. You will still need to create your back-end application that will process the payment, </w:t>
      </w:r>
      <w:r w:rsidR="00E1394B">
        <w:rPr>
          <w:rFonts w:ascii="HelveticaNeueHeavyCond" w:hAnsi="HelveticaNeueHeavyCond"/>
        </w:rPr>
        <w:t>schedule repeat payments, or process refunds</w:t>
      </w:r>
      <w:r>
        <w:rPr>
          <w:rFonts w:ascii="HelveticaNeueHeavyCond" w:hAnsi="HelveticaNeueHeavyCond"/>
        </w:rPr>
        <w:t>.</w:t>
      </w:r>
    </w:p>
    <w:p w14:paraId="37F69260" w14:textId="77777777" w:rsidR="00CF008D" w:rsidRPr="00E57AF5" w:rsidRDefault="00CF008D" w:rsidP="000D4D6F">
      <w:pPr>
        <w:tabs>
          <w:tab w:val="left" w:pos="2775"/>
        </w:tabs>
        <w:rPr>
          <w:rFonts w:ascii="HelveticaNeueHeavyCond" w:hAnsi="HelveticaNeueHeavyCond"/>
        </w:rPr>
      </w:pPr>
    </w:p>
    <w:sectPr w:rsidR="00CF008D" w:rsidRPr="00E57AF5" w:rsidSect="00D51B4A">
      <w:headerReference w:type="even" r:id="rId30"/>
      <w:headerReference w:type="default" r:id="rId31"/>
      <w:headerReference w:type="first" r:id="rId32"/>
      <w:pgSz w:w="10800" w:h="13320" w:code="64"/>
      <w:pgMar w:top="1620" w:right="720" w:bottom="720" w:left="720" w:header="547" w:footer="547" w:gutter="360"/>
      <w:cols w:space="720"/>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arlie Cruz" w:date="2015-11-06T21:53:00Z" w:initials="CC">
    <w:p w14:paraId="50B07C19" w14:textId="2F2CCD4A" w:rsidR="0027069C" w:rsidRPr="0095422D" w:rsidRDefault="0027069C" w:rsidP="0095422D">
      <w:r>
        <w:annotationRef/>
      </w:r>
      <w:r>
        <w:t xml:space="preserve">1. This is a well-written chapter that covers Apple Pay using Swift.  </w:t>
      </w:r>
    </w:p>
    <w:p w14:paraId="1D959BEF" w14:textId="0C71A463" w:rsidR="0027069C" w:rsidRPr="0095422D" w:rsidRDefault="0027069C" w:rsidP="0095422D">
      <w:r>
        <w:t xml:space="preserve"> 2. The code in this chapter was tested successfully in the iOS Simulator and a device.</w:t>
      </w:r>
    </w:p>
    <w:p w14:paraId="0F8BD2EE" w14:textId="7EBC3484" w:rsidR="0027069C" w:rsidRPr="0095422D" w:rsidRDefault="0027069C" w:rsidP="0095422D">
      <w:r>
        <w:t>3. Suggestions to improve the chapter as indicated in the comments include:</w:t>
      </w:r>
    </w:p>
    <w:p w14:paraId="0227A34C" w14:textId="1537A1E5" w:rsidR="0027069C" w:rsidRPr="0095422D" w:rsidRDefault="0027069C" w:rsidP="0095422D">
      <w:r>
        <w:t xml:space="preserve"> a. Indicate what file and where in the file to insert code listings.</w:t>
      </w:r>
    </w:p>
    <w:p w14:paraId="4633766D" w14:textId="1C70C063" w:rsidR="0027069C" w:rsidRDefault="0027069C" w:rsidP="0095422D">
      <w:r>
        <w:t>b. Coordinate figure numbers.</w:t>
      </w:r>
    </w:p>
    <w:p w14:paraId="4ED35500" w14:textId="2C915235" w:rsidR="0027069C" w:rsidRPr="0095422D" w:rsidRDefault="0027069C" w:rsidP="0095422D">
      <w:r>
        <w:t>c. Coordinate code listing numbers.</w:t>
      </w:r>
    </w:p>
    <w:p w14:paraId="446952A4" w14:textId="17942DE7" w:rsidR="0027069C" w:rsidRDefault="0027069C"/>
  </w:comment>
  <w:comment w:id="1" w:author="georg" w:date="2015-11-09T22:23:00Z" w:initials="g">
    <w:p w14:paraId="2D6A385B" w14:textId="489706F2" w:rsidR="00153F2C" w:rsidRDefault="00153F2C">
      <w:r>
        <w:annotationRef/>
      </w:r>
      <w:r>
        <w:t>I think I got them all, thank you Charlie!</w:t>
      </w:r>
      <w:bookmarkStart w:id="2" w:name="_GoBack"/>
      <w:bookmarkEnd w:id="2"/>
    </w:p>
  </w:comment>
  <w:comment w:id="9" w:author="Charlie Cruz" w:date="2015-11-06T22:01:00Z" w:initials="CC">
    <w:p w14:paraId="20BB076C" w14:textId="3EBCCAB6" w:rsidR="0027069C" w:rsidRDefault="0027069C">
      <w:r>
        <w:annotationRef/>
      </w:r>
      <w:r>
        <w:t>Provide more direct link to list.</w:t>
      </w:r>
    </w:p>
  </w:comment>
  <w:comment w:id="10" w:author="georg" w:date="2015-11-09T21:34:00Z" w:initials="g">
    <w:p w14:paraId="61472AB5" w14:textId="0321B24B" w:rsidR="0027069C" w:rsidRDefault="0027069C">
      <w:r>
        <w:annotationRef/>
      </w:r>
      <w:r w:rsidR="008406FA">
        <w:t>The list is on the lower part</w:t>
      </w:r>
      <w:r w:rsidR="004F5AB2">
        <w:t xml:space="preserve"> of the page, and there is no anchor for it</w:t>
      </w:r>
    </w:p>
    <w:p w14:paraId="2FD46B36" w14:textId="77777777" w:rsidR="004F5AB2" w:rsidRDefault="004F5AB2"/>
  </w:comment>
  <w:comment w:id="11" w:author="Charlie Cruz" w:date="2015-11-06T22:04:00Z" w:initials="CC">
    <w:p w14:paraId="466249AF" w14:textId="07FD502C" w:rsidR="0027069C" w:rsidRDefault="0027069C">
      <w:r>
        <w:annotationRef/>
      </w:r>
      <w:r>
        <w:t>Provide more direct link to list.</w:t>
      </w:r>
    </w:p>
  </w:comment>
  <w:comment w:id="12" w:author="georg" w:date="2015-11-09T21:38:00Z" w:initials="g">
    <w:p w14:paraId="7D319F56" w14:textId="6BE306C1" w:rsidR="008406FA" w:rsidRDefault="008406FA">
      <w:r>
        <w:annotationRef/>
      </w:r>
      <w:r>
        <w:t>See comment above</w:t>
      </w:r>
    </w:p>
  </w:comment>
  <w:comment w:id="19" w:author="Jeffrey" w:date="2015-11-08T21:35:00Z" w:initials="J">
    <w:p w14:paraId="1FB7A5BF" w14:textId="32C00290" w:rsidR="0027069C" w:rsidRDefault="0027069C">
      <w:r>
        <w:annotationRef/>
      </w:r>
      <w:r>
        <w:t>Is a figure missing or is this the first in the chapter.</w:t>
      </w:r>
    </w:p>
  </w:comment>
  <w:comment w:id="20" w:author="georg" w:date="2015-11-09T21:50:00Z" w:initials="g">
    <w:p w14:paraId="3EC19241" w14:textId="73607DF3" w:rsidR="004F5AB2" w:rsidRDefault="004F5AB2">
      <w:r>
        <w:annotationRef/>
      </w:r>
      <w:r>
        <w:t>This should be figure 16-1, it is below</w:t>
      </w:r>
    </w:p>
  </w:comment>
  <w:comment w:id="22" w:author="Charlie Cruz" w:date="2015-11-06T22:09:00Z" w:initials="CC">
    <w:p w14:paraId="0ACE707C" w14:textId="05E9CFA0" w:rsidR="0027069C" w:rsidRDefault="0027069C">
      <w:r>
        <w:annotationRef/>
      </w:r>
      <w:r>
        <w:t>Show Figure 16-1 after this paragraph.</w:t>
      </w:r>
    </w:p>
  </w:comment>
  <w:comment w:id="33" w:author="Charlie Cruz" w:date="2015-11-06T22:10:00Z" w:initials="CC">
    <w:p w14:paraId="618F7B08" w14:textId="5200DA5E" w:rsidR="0027069C" w:rsidRDefault="0027069C">
      <w:r>
        <w:annotationRef/>
      </w:r>
      <w:r>
        <w:t>1</w:t>
      </w:r>
    </w:p>
  </w:comment>
  <w:comment w:id="35" w:author="Charlie Cruz" w:date="2015-11-07T22:16:00Z" w:initials="CC">
    <w:p w14:paraId="3AE60ED6" w14:textId="2D0011CE" w:rsidR="0027069C" w:rsidRDefault="0027069C">
      <w:r>
        <w:annotationRef/>
      </w:r>
      <w:r>
        <w:t>2</w:t>
      </w:r>
    </w:p>
  </w:comment>
  <w:comment w:id="38" w:author="Charlie Cruz" w:date="2015-11-07T22:16:00Z" w:initials="CC">
    <w:p w14:paraId="76B7D08B" w14:textId="144AF58B" w:rsidR="0027069C" w:rsidRDefault="0027069C">
      <w:r>
        <w:annotationRef/>
      </w:r>
      <w:r>
        <w:t>2</w:t>
      </w:r>
    </w:p>
  </w:comment>
  <w:comment w:id="41" w:author="Charlie Cruz" w:date="2015-11-07T22:23:00Z" w:initials="CC">
    <w:p w14:paraId="1D4231F3" w14:textId="2F463F53" w:rsidR="0027069C" w:rsidRDefault="0027069C">
      <w:r>
        <w:annotationRef/>
      </w:r>
      <w:r>
        <w:t>3</w:t>
      </w:r>
    </w:p>
  </w:comment>
  <w:comment w:id="44" w:author="Charlie Cruz" w:date="2015-11-07T22:26:00Z" w:initials="CC">
    <w:p w14:paraId="4F19C65E" w14:textId="51DFAD90" w:rsidR="0027069C" w:rsidRDefault="0027069C">
      <w:r>
        <w:annotationRef/>
      </w:r>
      <w:r>
        <w:t>3</w:t>
      </w:r>
    </w:p>
  </w:comment>
  <w:comment w:id="47" w:author="Charlie Cruz" w:date="2015-11-07T22:25:00Z" w:initials="CC">
    <w:p w14:paraId="1D3C9AE4" w14:textId="0B03535C" w:rsidR="0027069C" w:rsidRDefault="0027069C">
      <w:r>
        <w:annotationRef/>
      </w:r>
      <w:r>
        <w:t>4</w:t>
      </w:r>
    </w:p>
  </w:comment>
  <w:comment w:id="50" w:author="Charlie Cruz" w:date="2015-11-07T22:26:00Z" w:initials="CC">
    <w:p w14:paraId="5AE1DCCB" w14:textId="2503575B" w:rsidR="0027069C" w:rsidRDefault="0027069C">
      <w:r>
        <w:annotationRef/>
      </w:r>
      <w:r>
        <w:t>4</w:t>
      </w:r>
    </w:p>
  </w:comment>
  <w:comment w:id="56" w:author="Charlie Cruz" w:date="2015-11-07T22:32:00Z" w:initials="CC">
    <w:p w14:paraId="6CF332D1" w14:textId="6FBB97C5" w:rsidR="0027069C" w:rsidRDefault="0027069C">
      <w:r>
        <w:annotationRef/>
      </w:r>
      <w:r>
        <w:t>5</w:t>
      </w:r>
    </w:p>
  </w:comment>
  <w:comment w:id="59" w:author="Charlie Cruz" w:date="2015-11-07T22:32:00Z" w:initials="CC">
    <w:p w14:paraId="0ABA4F50" w14:textId="098657C5" w:rsidR="0027069C" w:rsidRDefault="0027069C">
      <w:r>
        <w:annotationRef/>
      </w:r>
      <w:r>
        <w:t>5</w:t>
      </w:r>
    </w:p>
  </w:comment>
  <w:comment w:id="62" w:author="Charlie Cruz" w:date="2015-11-07T23:31:00Z" w:initials="CC">
    <w:p w14:paraId="4EE83B72" w14:textId="53C5D03E" w:rsidR="0027069C" w:rsidRDefault="0027069C">
      <w:r>
        <w:annotationRef/>
      </w:r>
      <w:r>
        <w:t>The reader was never instructed on how to create the sample app for the chapter.</w:t>
      </w:r>
    </w:p>
  </w:comment>
  <w:comment w:id="63" w:author="georg" w:date="2015-11-09T21:54:00Z" w:initials="g">
    <w:p w14:paraId="098DD1A0" w14:textId="3CC243B2" w:rsidR="004F5AB2" w:rsidRDefault="004F5AB2">
      <w:r>
        <w:annotationRef/>
      </w:r>
      <w:r>
        <w:t>The reader is on chapter 16 by now, and should have many examples. I had to sacrifice some redundant content to keep the page count under control</w:t>
      </w:r>
    </w:p>
  </w:comment>
  <w:comment w:id="64" w:author="Charlie Cruz" w:date="2015-11-07T22:33:00Z" w:initials="CC">
    <w:p w14:paraId="01E1DBFD" w14:textId="1E0D00ED" w:rsidR="0027069C" w:rsidRDefault="0027069C">
      <w:r>
        <w:annotationRef/>
      </w:r>
      <w:r>
        <w:t>6</w:t>
      </w:r>
    </w:p>
  </w:comment>
  <w:comment w:id="67" w:author="Charlie Cruz" w:date="2015-11-07T22:33:00Z" w:initials="CC">
    <w:p w14:paraId="73E9444F" w14:textId="166807B5" w:rsidR="0027069C" w:rsidRDefault="0027069C">
      <w:r>
        <w:annotationRef/>
      </w:r>
      <w:r>
        <w:t>6</w:t>
      </w:r>
    </w:p>
  </w:comment>
  <w:comment w:id="71" w:author="Charlie Cruz" w:date="2015-11-07T22:35:00Z" w:initials="CC">
    <w:p w14:paraId="51CEE6C5" w14:textId="6C56495F" w:rsidR="0027069C" w:rsidRDefault="0027069C">
      <w:r>
        <w:annotationRef/>
      </w:r>
      <w:r>
        <w:t>Indicate that this is the code to enter.  The remaining lines are generated during install.</w:t>
      </w:r>
    </w:p>
  </w:comment>
  <w:comment w:id="72" w:author="georg" w:date="2015-11-09T21:58:00Z" w:initials="g">
    <w:p w14:paraId="2A27EE5E" w14:textId="3BB4C5F9" w:rsidR="004F5AB2" w:rsidRDefault="004F5AB2">
      <w:r>
        <w:annotationRef/>
      </w:r>
      <w:proofErr w:type="gramStart"/>
      <w:r>
        <w:t>done</w:t>
      </w:r>
      <w:proofErr w:type="gramEnd"/>
    </w:p>
  </w:comment>
  <w:comment w:id="73" w:author="Charlie Cruz" w:date="2015-11-07T22:35:00Z" w:initials="CC">
    <w:p w14:paraId="1DE6CA31" w14:textId="01210566" w:rsidR="0027069C" w:rsidRDefault="0027069C">
      <w:r>
        <w:annotationRef/>
      </w:r>
      <w:r>
        <w:t>7</w:t>
      </w:r>
    </w:p>
  </w:comment>
  <w:comment w:id="76" w:author="Charlie Cruz" w:date="2015-11-07T22:35:00Z" w:initials="CC">
    <w:p w14:paraId="6AD8D1CD" w14:textId="57F0F409" w:rsidR="0027069C" w:rsidRDefault="0027069C">
      <w:r>
        <w:annotationRef/>
      </w:r>
      <w:r>
        <w:t>7</w:t>
      </w:r>
    </w:p>
  </w:comment>
  <w:comment w:id="79" w:author="Charlie Cruz" w:date="2015-11-07T22:37:00Z" w:initials="CC">
    <w:p w14:paraId="4549AA43" w14:textId="77390885" w:rsidR="0027069C" w:rsidRDefault="0027069C">
      <w:r>
        <w:annotationRef/>
      </w:r>
      <w:r>
        <w:t>8</w:t>
      </w:r>
    </w:p>
  </w:comment>
  <w:comment w:id="82" w:author="Charlie Cruz" w:date="2015-11-07T22:37:00Z" w:initials="CC">
    <w:p w14:paraId="6208C07D" w14:textId="56857050" w:rsidR="0027069C" w:rsidRDefault="0027069C">
      <w:r>
        <w:annotationRef/>
      </w:r>
      <w:r>
        <w:t>8</w:t>
      </w:r>
    </w:p>
  </w:comment>
  <w:comment w:id="85" w:author="Charlie Cruz" w:date="2015-11-07T23:25:00Z" w:initials="CC">
    <w:p w14:paraId="13EDAD51" w14:textId="53634D32" w:rsidR="0027069C" w:rsidRDefault="0027069C">
      <w:r>
        <w:annotationRef/>
      </w:r>
      <w:r>
        <w:t>9</w:t>
      </w:r>
    </w:p>
  </w:comment>
  <w:comment w:id="88" w:author="Charlie Cruz" w:date="2015-11-07T23:25:00Z" w:initials="CC">
    <w:p w14:paraId="23954936" w14:textId="2B02DF08" w:rsidR="0027069C" w:rsidRDefault="0027069C">
      <w:r>
        <w:annotationRef/>
      </w:r>
      <w:r>
        <w:t>9</w:t>
      </w:r>
    </w:p>
  </w:comment>
  <w:comment w:id="94" w:author="Charlie Cruz" w:date="2015-11-07T23:28:00Z" w:initials="CC">
    <w:p w14:paraId="28330389" w14:textId="5C3780A9" w:rsidR="0027069C" w:rsidRDefault="0027069C">
      <w:r>
        <w:annotationRef/>
      </w:r>
      <w:r>
        <w:t>Indicate the specific file name.</w:t>
      </w:r>
    </w:p>
  </w:comment>
  <w:comment w:id="98" w:author="Charlie Cruz" w:date="2015-11-07T23:30:00Z" w:initials="CC">
    <w:p w14:paraId="584FB147" w14:textId="2DE73315" w:rsidR="0027069C" w:rsidRDefault="0027069C">
      <w:r>
        <w:annotationRef/>
      </w:r>
      <w:r>
        <w:t>10</w:t>
      </w:r>
    </w:p>
  </w:comment>
  <w:comment w:id="101" w:author="Charlie Cruz" w:date="2015-11-07T23:30:00Z" w:initials="CC">
    <w:p w14:paraId="199F68B9" w14:textId="62B1827F" w:rsidR="0027069C" w:rsidRDefault="0027069C">
      <w:r>
        <w:annotationRef/>
      </w:r>
      <w:r>
        <w:t>10</w:t>
      </w:r>
    </w:p>
  </w:comment>
  <w:comment w:id="104" w:author="Charlie Cruz" w:date="2015-11-07T23:35:00Z" w:initials="CC">
    <w:p w14:paraId="4D4678EA" w14:textId="54740289" w:rsidR="0027069C" w:rsidRDefault="0027069C">
      <w:r>
        <w:annotationRef/>
      </w:r>
      <w:r>
        <w:t xml:space="preserve">Consider listing the key points in the text.  Readers have had issues seeing the characters in the figures for the print versions of some </w:t>
      </w:r>
      <w:proofErr w:type="spellStart"/>
      <w:r>
        <w:t>Apress</w:t>
      </w:r>
      <w:proofErr w:type="spellEnd"/>
      <w:r>
        <w:t xml:space="preserve"> books.</w:t>
      </w:r>
    </w:p>
  </w:comment>
  <w:comment w:id="105" w:author="georg" w:date="2015-11-09T22:12:00Z" w:initials="g">
    <w:p w14:paraId="19D55604" w14:textId="5C0395DB" w:rsidR="004F094E" w:rsidRDefault="004F094E">
      <w:r>
        <w:annotationRef/>
      </w:r>
      <w:proofErr w:type="gramStart"/>
      <w:r>
        <w:t>done</w:t>
      </w:r>
      <w:proofErr w:type="gramEnd"/>
    </w:p>
  </w:comment>
  <w:comment w:id="111" w:author="Charlie Cruz" w:date="2015-11-07T23:37:00Z" w:initials="CC">
    <w:p w14:paraId="2233B943" w14:textId="651B1D2C" w:rsidR="0027069C" w:rsidRDefault="0027069C">
      <w:r>
        <w:annotationRef/>
      </w:r>
      <w:r>
        <w:t>3</w:t>
      </w:r>
    </w:p>
  </w:comment>
  <w:comment w:id="114" w:author="Charlie Cruz" w:date="2015-11-07T23:37:00Z" w:initials="CC">
    <w:p w14:paraId="01922A73" w14:textId="5FC84CB6" w:rsidR="0027069C" w:rsidRDefault="0027069C">
      <w:r>
        <w:annotationRef/>
      </w:r>
      <w:r>
        <w:t>3</w:t>
      </w:r>
    </w:p>
  </w:comment>
  <w:comment w:id="120" w:author="Charlie Cruz" w:date="2015-11-07T23:41:00Z" w:initials="CC">
    <w:p w14:paraId="4B5A6D57" w14:textId="09B2FE78" w:rsidR="0027069C" w:rsidRDefault="0027069C">
      <w:r>
        <w:annotationRef/>
      </w:r>
      <w:r>
        <w:t>4</w:t>
      </w:r>
    </w:p>
  </w:comment>
  <w:comment w:id="123" w:author="Charlie Cruz" w:date="2015-11-07T23:41:00Z" w:initials="CC">
    <w:p w14:paraId="32D90601" w14:textId="7BB2BD4B" w:rsidR="0027069C" w:rsidRDefault="0027069C">
      <w:r>
        <w:annotationRef/>
      </w:r>
      <w:r>
        <w:t>4</w:t>
      </w:r>
    </w:p>
  </w:comment>
  <w:comment w:id="126" w:author="Charlie Cruz" w:date="2015-11-07T23:43:00Z" w:initials="CC">
    <w:p w14:paraId="2ECC1EE9" w14:textId="63ADB7B8" w:rsidR="0027069C" w:rsidRDefault="0027069C">
      <w:r>
        <w:annotationRef/>
      </w:r>
      <w:r>
        <w:t>5</w:t>
      </w:r>
    </w:p>
  </w:comment>
  <w:comment w:id="131" w:author="Charlie Cruz" w:date="2015-11-07T23:43:00Z" w:initials="CC">
    <w:p w14:paraId="1A6DF8EB" w14:textId="13FFCB22" w:rsidR="0027069C" w:rsidRDefault="0027069C">
      <w:r>
        <w:annotationRef/>
      </w:r>
      <w:r>
        <w:t>5</w:t>
      </w:r>
    </w:p>
  </w:comment>
  <w:comment w:id="141" w:author="Charlie Cruz" w:date="2015-11-08T10:49:00Z" w:initials="CC">
    <w:p w14:paraId="2898208B" w14:textId="00C30CC7" w:rsidR="0027069C" w:rsidRDefault="0027069C">
      <w:r>
        <w:annotationRef/>
      </w:r>
      <w:r>
        <w:t>6</w:t>
      </w:r>
    </w:p>
  </w:comment>
  <w:comment w:id="140" w:author="Charlie Cruz" w:date="2015-11-08T10:47:00Z" w:initials="CC">
    <w:p w14:paraId="46BBDF45" w14:textId="002F107C" w:rsidR="0027069C" w:rsidRDefault="0027069C">
      <w:r>
        <w:annotationRef/>
      </w:r>
      <w:r>
        <w:t>Indicate which file to insert this code into.</w:t>
      </w:r>
    </w:p>
  </w:comment>
  <w:comment w:id="145" w:author="Charlie Cruz" w:date="2015-11-08T10:49:00Z" w:initials="CC">
    <w:p w14:paraId="55CDD315" w14:textId="113B3A72" w:rsidR="0027069C" w:rsidRDefault="0027069C">
      <w:r>
        <w:annotationRef/>
      </w:r>
      <w:r>
        <w:t>6</w:t>
      </w:r>
    </w:p>
  </w:comment>
  <w:comment w:id="148" w:author="Charlie Cruz" w:date="2015-11-08T10:49:00Z" w:initials="CC">
    <w:p w14:paraId="55F4BDBE" w14:textId="4A0E6178" w:rsidR="0027069C" w:rsidRDefault="0027069C">
      <w:r>
        <w:annotationRef/>
      </w:r>
      <w:r>
        <w:t>7</w:t>
      </w:r>
    </w:p>
  </w:comment>
  <w:comment w:id="151" w:author="Charlie Cruz" w:date="2015-11-08T10:50:00Z" w:initials="CC">
    <w:p w14:paraId="24BE1E6C" w14:textId="5A802788" w:rsidR="0027069C" w:rsidRDefault="0027069C">
      <w:r>
        <w:annotationRef/>
      </w:r>
      <w:r>
        <w:t>7</w:t>
      </w:r>
    </w:p>
  </w:comment>
  <w:comment w:id="154" w:author="Charlie Cruz" w:date="2015-11-08T10:50:00Z" w:initials="CC">
    <w:p w14:paraId="01797037" w14:textId="6D385ACC" w:rsidR="0027069C" w:rsidRDefault="0027069C">
      <w:r>
        <w:annotationRef/>
      </w:r>
      <w:r>
        <w:t>8</w:t>
      </w:r>
    </w:p>
  </w:comment>
  <w:comment w:id="157" w:author="Charlie Cruz" w:date="2015-11-08T10:51:00Z" w:initials="CC">
    <w:p w14:paraId="2600294D" w14:textId="1C0571E9" w:rsidR="0027069C" w:rsidRDefault="0027069C">
      <w:r>
        <w:annotationRef/>
      </w:r>
      <w:r>
        <w:t>8</w:t>
      </w:r>
    </w:p>
  </w:comment>
  <w:comment w:id="160" w:author="Charlie Cruz" w:date="2015-11-08T10:53:00Z" w:initials="CC">
    <w:p w14:paraId="1215FE5A" w14:textId="4A16956C" w:rsidR="0027069C" w:rsidRDefault="0027069C">
      <w:r>
        <w:annotationRef/>
      </w:r>
      <w:r>
        <w:t>9</w:t>
      </w:r>
    </w:p>
  </w:comment>
  <w:comment w:id="163" w:author="Charlie Cruz" w:date="2015-11-08T10:53:00Z" w:initials="CC">
    <w:p w14:paraId="5F6F2414" w14:textId="2358858A" w:rsidR="0027069C" w:rsidRDefault="0027069C">
      <w:r>
        <w:annotationRef/>
      </w:r>
      <w:r>
        <w:t>9</w:t>
      </w:r>
    </w:p>
  </w:comment>
  <w:comment w:id="166" w:author="Charlie Cruz" w:date="2015-11-08T10:55:00Z" w:initials="CC">
    <w:p w14:paraId="1607D5C1" w14:textId="2620F415" w:rsidR="0027069C" w:rsidRDefault="0027069C">
      <w:r>
        <w:annotationRef/>
      </w:r>
      <w:r>
        <w:t>10</w:t>
      </w:r>
    </w:p>
  </w:comment>
  <w:comment w:id="169" w:author="Charlie Cruz" w:date="2015-11-08T10:55:00Z" w:initials="CC">
    <w:p w14:paraId="134E6773" w14:textId="4D7F9974" w:rsidR="0027069C" w:rsidRDefault="0027069C">
      <w:r>
        <w:annotationRef/>
      </w:r>
      <w:r>
        <w:t>10</w:t>
      </w:r>
    </w:p>
  </w:comment>
  <w:comment w:id="172" w:author="Charlie Cruz" w:date="2015-11-08T10:58:00Z" w:initials="CC">
    <w:p w14:paraId="332ECD3C" w14:textId="5E64426A" w:rsidR="0027069C" w:rsidRDefault="0027069C">
      <w:r>
        <w:annotationRef/>
      </w:r>
      <w:proofErr w:type="spellStart"/>
      <w:r>
        <w:t>Xcode</w:t>
      </w:r>
      <w:proofErr w:type="spellEnd"/>
      <w:r>
        <w:t xml:space="preserve"> says this is deprecated.</w:t>
      </w:r>
    </w:p>
  </w:comment>
  <w:comment w:id="173" w:author="georg" w:date="2015-11-09T22:17:00Z" w:initials="g">
    <w:p w14:paraId="2F5C8D63" w14:textId="7A81B932" w:rsidR="004F094E" w:rsidRDefault="004F094E">
      <w:r>
        <w:annotationRef/>
      </w:r>
      <w:r>
        <w:t xml:space="preserve">Yes, but as it currently stands there is no suitable replacement without complicating the code a lot. Deprecated methods survive an entire major version, and are unlikely to be affected anytime soon. The user </w:t>
      </w:r>
      <w:proofErr w:type="spellStart"/>
      <w:r>
        <w:t>ill</w:t>
      </w:r>
      <w:proofErr w:type="spellEnd"/>
      <w:r>
        <w:t xml:space="preserve"> have to start writing code here to handle the token charge, and by then they will have a </w:t>
      </w:r>
      <w:proofErr w:type="spellStart"/>
      <w:r>
        <w:t>first hand</w:t>
      </w:r>
      <w:proofErr w:type="spellEnd"/>
      <w:r>
        <w:t xml:space="preserve"> experience with </w:t>
      </w:r>
      <w:r w:rsidR="00DB257B">
        <w:t>the API and should be able to handle changes.</w:t>
      </w:r>
    </w:p>
  </w:comment>
  <w:comment w:id="174" w:author="Jeffrey" w:date="2015-11-08T21:41:00Z" w:initials="J">
    <w:p w14:paraId="622741A4" w14:textId="109E5D74" w:rsidR="0027069C" w:rsidRDefault="0027069C">
      <w:r>
        <w:annotationRef/>
      </w:r>
      <w:r>
        <w:t>Numbering still off</w:t>
      </w:r>
    </w:p>
  </w:comment>
  <w:comment w:id="175" w:author="georg" w:date="2015-11-09T22:21:00Z" w:initials="g">
    <w:p w14:paraId="1235A6E4" w14:textId="49F48057" w:rsidR="00DB257B" w:rsidRDefault="00DB257B">
      <w:r>
        <w:annotationRef/>
      </w:r>
      <w:r>
        <w:t>No, it's ok now, 12 is next</w:t>
      </w:r>
    </w:p>
  </w:comment>
  <w:comment w:id="176" w:author="Charlie Cruz" w:date="2015-11-08T11:00:00Z" w:initials="CC">
    <w:p w14:paraId="0570DAA1" w14:textId="4D2E7EC5" w:rsidR="0027069C" w:rsidRDefault="0027069C">
      <w:r>
        <w:annotationRef/>
      </w:r>
      <w:r>
        <w:t>Indicate which file and which function to insert breakpoints.</w:t>
      </w:r>
    </w:p>
  </w:comment>
  <w:comment w:id="177" w:author="georg" w:date="2015-11-09T22:20:00Z" w:initials="g">
    <w:p w14:paraId="49645222" w14:textId="2B87C24C" w:rsidR="00DB257B" w:rsidRDefault="00DB257B">
      <w:r>
        <w:annotationRef/>
      </w:r>
      <w:proofErr w:type="gramStart"/>
      <w:r>
        <w:t>done</w:t>
      </w:r>
      <w:proofErr w:type="gramEnd"/>
    </w:p>
  </w:comment>
  <w:comment w:id="183" w:author="Charlie Cruz" w:date="2015-11-08T11:04:00Z" w:initials="CC">
    <w:p w14:paraId="32E8A570" w14:textId="2E4C2C29" w:rsidR="0027069C" w:rsidRDefault="0027069C">
      <w:r>
        <w:annotationRef/>
      </w:r>
      <w:r>
        <w:t>11</w:t>
      </w:r>
    </w:p>
  </w:comment>
  <w:comment w:id="186" w:author="Charlie Cruz" w:date="2015-11-08T11:04:00Z" w:initials="CC">
    <w:p w14:paraId="3B46DF89" w14:textId="2818102D" w:rsidR="0027069C" w:rsidRDefault="0027069C">
      <w:r>
        <w:annotationRef/>
      </w:r>
      <w:r>
        <w:t>11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6952A4" w15:done="0"/>
  <w15:commentEx w15:paraId="2D6A385B" w15:paraIdParent="446952A4" w15:done="0"/>
  <w15:commentEx w15:paraId="20BB076C" w15:done="0"/>
  <w15:commentEx w15:paraId="2FD46B36" w15:paraIdParent="20BB076C" w15:done="0"/>
  <w15:commentEx w15:paraId="466249AF" w15:done="0"/>
  <w15:commentEx w15:paraId="7D319F56" w15:paraIdParent="466249AF" w15:done="0"/>
  <w15:commentEx w15:paraId="1FB7A5BF" w15:done="0"/>
  <w15:commentEx w15:paraId="3EC19241" w15:paraIdParent="1FB7A5BF" w15:done="0"/>
  <w15:commentEx w15:paraId="0ACE707C" w15:done="0"/>
  <w15:commentEx w15:paraId="618F7B08" w15:done="0"/>
  <w15:commentEx w15:paraId="3AE60ED6" w15:done="0"/>
  <w15:commentEx w15:paraId="76B7D08B" w15:done="0"/>
  <w15:commentEx w15:paraId="1D4231F3" w15:done="0"/>
  <w15:commentEx w15:paraId="4F19C65E" w15:done="0"/>
  <w15:commentEx w15:paraId="1D3C9AE4" w15:done="0"/>
  <w15:commentEx w15:paraId="5AE1DCCB" w15:done="0"/>
  <w15:commentEx w15:paraId="6CF332D1" w15:done="0"/>
  <w15:commentEx w15:paraId="0ABA4F50" w15:done="0"/>
  <w15:commentEx w15:paraId="4EE83B72" w15:done="0"/>
  <w15:commentEx w15:paraId="098DD1A0" w15:paraIdParent="4EE83B72" w15:done="0"/>
  <w15:commentEx w15:paraId="01E1DBFD" w15:done="0"/>
  <w15:commentEx w15:paraId="73E9444F" w15:done="0"/>
  <w15:commentEx w15:paraId="51CEE6C5" w15:done="0"/>
  <w15:commentEx w15:paraId="2A27EE5E" w15:paraIdParent="51CEE6C5" w15:done="0"/>
  <w15:commentEx w15:paraId="1DE6CA31" w15:done="0"/>
  <w15:commentEx w15:paraId="6AD8D1CD" w15:done="0"/>
  <w15:commentEx w15:paraId="4549AA43" w15:done="0"/>
  <w15:commentEx w15:paraId="6208C07D" w15:done="0"/>
  <w15:commentEx w15:paraId="13EDAD51" w15:done="0"/>
  <w15:commentEx w15:paraId="23954936" w15:done="0"/>
  <w15:commentEx w15:paraId="28330389" w15:done="0"/>
  <w15:commentEx w15:paraId="584FB147" w15:done="0"/>
  <w15:commentEx w15:paraId="199F68B9" w15:done="0"/>
  <w15:commentEx w15:paraId="4D4678EA" w15:done="0"/>
  <w15:commentEx w15:paraId="19D55604" w15:paraIdParent="4D4678EA" w15:done="0"/>
  <w15:commentEx w15:paraId="2233B943" w15:done="0"/>
  <w15:commentEx w15:paraId="01922A73" w15:done="0"/>
  <w15:commentEx w15:paraId="4B5A6D57" w15:done="0"/>
  <w15:commentEx w15:paraId="32D90601" w15:done="0"/>
  <w15:commentEx w15:paraId="2ECC1EE9" w15:done="0"/>
  <w15:commentEx w15:paraId="1A6DF8EB" w15:done="0"/>
  <w15:commentEx w15:paraId="2898208B" w15:done="0"/>
  <w15:commentEx w15:paraId="46BBDF45" w15:done="0"/>
  <w15:commentEx w15:paraId="55CDD315" w15:done="0"/>
  <w15:commentEx w15:paraId="55F4BDBE" w15:done="0"/>
  <w15:commentEx w15:paraId="24BE1E6C" w15:done="0"/>
  <w15:commentEx w15:paraId="01797037" w15:done="0"/>
  <w15:commentEx w15:paraId="2600294D" w15:done="0"/>
  <w15:commentEx w15:paraId="1215FE5A" w15:done="0"/>
  <w15:commentEx w15:paraId="5F6F2414" w15:done="0"/>
  <w15:commentEx w15:paraId="1607D5C1" w15:done="0"/>
  <w15:commentEx w15:paraId="134E6773" w15:done="0"/>
  <w15:commentEx w15:paraId="332ECD3C" w15:done="0"/>
  <w15:commentEx w15:paraId="2F5C8D63" w15:paraIdParent="332ECD3C" w15:done="0"/>
  <w15:commentEx w15:paraId="622741A4" w15:done="0"/>
  <w15:commentEx w15:paraId="1235A6E4" w15:paraIdParent="622741A4" w15:done="0"/>
  <w15:commentEx w15:paraId="0570DAA1" w15:done="0"/>
  <w15:commentEx w15:paraId="49645222" w15:paraIdParent="0570DAA1" w15:done="0"/>
  <w15:commentEx w15:paraId="32E8A570" w15:done="0"/>
  <w15:commentEx w15:paraId="3B46DF8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12666F" w14:textId="77777777" w:rsidR="001C6F80" w:rsidRDefault="001C6F80">
      <w:r>
        <w:separator/>
      </w:r>
    </w:p>
  </w:endnote>
  <w:endnote w:type="continuationSeparator" w:id="0">
    <w:p w14:paraId="563F06F2" w14:textId="77777777" w:rsidR="001C6F80" w:rsidRDefault="001C6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Roman">
    <w:altName w:val="Cambria"/>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Times">
    <w:panose1 w:val="02020603050405020304"/>
    <w:charset w:val="00"/>
    <w:family w:val="roman"/>
    <w:pitch w:val="variable"/>
    <w:sig w:usb0="E0002EFF" w:usb1="C0007843" w:usb2="00000009" w:usb3="00000000" w:csb0="000001FF" w:csb1="00000000"/>
    <w:embedRegular r:id="rId1" w:fontKey="{C66487EF-007E-4336-9670-EA5434E90084}"/>
    <w:embedItalic r:id="rId2" w:fontKey="{DD60B5CB-0F89-4E52-9DF7-0882790CB8D4}"/>
  </w:font>
  <w:font w:name="Calibri">
    <w:panose1 w:val="020F0502020204030204"/>
    <w:charset w:val="00"/>
    <w:family w:val="swiss"/>
    <w:pitch w:val="variable"/>
    <w:sig w:usb0="E00002FF" w:usb1="4000ACFF" w:usb2="00000001" w:usb3="00000000" w:csb0="0000019F" w:csb1="00000000"/>
    <w:embedRegular r:id="rId3" w:fontKey="{30F1B85B-CCF4-4501-95C3-1CFDBB8F3279}"/>
    <w:embedBold r:id="rId4" w:fontKey="{21698E0A-B839-4830-8FAC-86D4D38685B5}"/>
    <w:embedItalic r:id="rId5" w:fontKey="{D71A4C20-1867-4124-866F-AB3D8335C476}"/>
  </w:font>
  <w:font w:name="HelveticaNeueHeavyCond">
    <w:altName w:val="Times New Roman"/>
    <w:charset w:val="00"/>
    <w:family w:val="auto"/>
    <w:pitch w:val="variable"/>
    <w:sig w:usb0="00000001" w:usb1="00000000" w:usb2="00000000" w:usb3="00000000" w:csb0="0000011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6" w:fontKey="{74BEBCB0-DF44-44BC-BF99-159C2F123272}"/>
  </w:font>
  <w:font w:name="PMingLiU">
    <w:altName w:val="新細明體"/>
    <w:panose1 w:val="02020500000000000000"/>
    <w:charset w:val="88"/>
    <w:family w:val="auto"/>
    <w:notTrueType/>
    <w:pitch w:val="variable"/>
    <w:sig w:usb0="00000001" w:usb1="08080000" w:usb2="00000010" w:usb3="00000000" w:csb0="00100000" w:csb1="00000000"/>
  </w:font>
  <w:font w:name="ZapfDingbats">
    <w:altName w:val="Zapf Dingbats"/>
    <w:panose1 w:val="00000000000000000000"/>
    <w:charset w:val="00"/>
    <w:family w:val="decorative"/>
    <w:notTrueType/>
    <w:pitch w:val="variable"/>
    <w:sig w:usb0="00000003" w:usb1="00000000" w:usb2="00000000" w:usb3="00000000" w:csb0="00000001" w:csb1="00000000"/>
  </w:font>
  <w:font w:name="HelveticaNeue MediumCond">
    <w:altName w:val="Cambria"/>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Utopia">
    <w:altName w:val="Cambria"/>
    <w:panose1 w:val="00000000000000000000"/>
    <w:charset w:val="00"/>
    <w:family w:val="roma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Helvetica Neue">
    <w:altName w:val="Corbel"/>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embedRegular r:id="rId7" w:fontKey="{5ED35FC5-EB05-4F8A-8D25-1EA88AD77293}"/>
  </w:font>
  <w:font w:name="Bookman Old Style">
    <w:panose1 w:val="02050604050505020204"/>
    <w:charset w:val="00"/>
    <w:family w:val="roman"/>
    <w:pitch w:val="variable"/>
    <w:sig w:usb0="00000287" w:usb1="00000000" w:usb2="00000000" w:usb3="00000000" w:csb0="0000009F" w:csb1="00000000"/>
    <w:embedBold r:id="rId8" w:fontKey="{E2EF4735-7205-4BF4-A999-5A4610C332E2}"/>
  </w:font>
  <w:font w:name="Book Antiqua">
    <w:panose1 w:val="02040602050305030304"/>
    <w:charset w:val="00"/>
    <w:family w:val="roman"/>
    <w:pitch w:val="variable"/>
    <w:sig w:usb0="00000287" w:usb1="00000000" w:usb2="00000000" w:usb3="00000000" w:csb0="0000009F" w:csb1="00000000"/>
    <w:embedRegular r:id="rId9" w:fontKey="{416E5995-2351-4B2A-9466-74FF755ACA90}"/>
    <w:embedBold r:id="rId10" w:fontKey="{71BE0B0E-B452-4F46-9ED0-95B4CC6D8CE2}"/>
  </w:font>
  <w:font w:name="HelveticaNeue Condensed">
    <w:altName w:val="Cambria"/>
    <w:panose1 w:val="00000000000000000000"/>
    <w:charset w:val="00"/>
    <w:family w:val="swiss"/>
    <w:notTrueType/>
    <w:pitch w:val="variable"/>
    <w:sig w:usb0="00000003" w:usb1="00000000" w:usb2="00000000" w:usb3="00000000" w:csb0="00000001" w:csb1="00000000"/>
  </w:font>
  <w:font w:name="TheSansMonoConNormal">
    <w:altName w:val="Cambria"/>
    <w:panose1 w:val="00000000000000000000"/>
    <w:charset w:val="00"/>
    <w:family w:val="modern"/>
    <w:notTrueType/>
    <w:pitch w:val="variable"/>
    <w:sig w:usb0="00000003" w:usb1="00000000" w:usb2="00000000" w:usb3="00000000" w:csb0="00000001" w:csb1="00000000"/>
  </w:font>
  <w:font w:name="TheSansMonoConBlack">
    <w:altName w:val="Cambria"/>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embedBold r:id="rId11" w:fontKey="{4D373BE0-3247-42D5-8C07-336A7C32A750}"/>
  </w:font>
  <w:font w:name="Tahoma">
    <w:panose1 w:val="020B0604030504040204"/>
    <w:charset w:val="00"/>
    <w:family w:val="swiss"/>
    <w:pitch w:val="variable"/>
    <w:sig w:usb0="E1002EFF" w:usb1="C000605B" w:usb2="00000029" w:usb3="00000000" w:csb0="000101FF" w:csb1="00000000"/>
    <w:embedRegular r:id="rId12" w:fontKey="{B882219F-2A82-472B-8FC7-B171E29CFBE4}"/>
  </w:font>
  <w:font w:name="Courier">
    <w:panose1 w:val="02070409020205020404"/>
    <w:charset w:val="00"/>
    <w:family w:val="modern"/>
    <w:notTrueType/>
    <w:pitch w:val="fixed"/>
    <w:sig w:usb0="00000003" w:usb1="00000000" w:usb2="00000000" w:usb3="00000000" w:csb0="00000001" w:csb1="00000000"/>
  </w:font>
  <w:font w:name="Menlo Regular">
    <w:altName w:val="Arial"/>
    <w:charset w:val="00"/>
    <w:family w:val="auto"/>
    <w:pitch w:val="variable"/>
    <w:sig w:usb0="00000000" w:usb1="D200F9FB" w:usb2="02000028" w:usb3="00000000" w:csb0="000001D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103810" w14:textId="77777777" w:rsidR="001C6F80" w:rsidRDefault="001C6F80">
      <w:r>
        <w:separator/>
      </w:r>
    </w:p>
  </w:footnote>
  <w:footnote w:type="continuationSeparator" w:id="0">
    <w:p w14:paraId="1D7C0C8B" w14:textId="77777777" w:rsidR="001C6F80" w:rsidRDefault="001C6F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D0D29" w14:textId="4AB5B95C" w:rsidR="0027069C" w:rsidRDefault="0027069C" w:rsidP="000C595D">
    <w:pPr>
      <w:pStyle w:val="Header"/>
    </w:pPr>
    <w:r>
      <w:rPr>
        <w:noProof/>
      </w:rPr>
      <mc:AlternateContent>
        <mc:Choice Requires="wps">
          <w:drawing>
            <wp:anchor distT="0" distB="0" distL="114300" distR="114300" simplePos="0" relativeHeight="251656704" behindDoc="0" locked="0" layoutInCell="1" allowOverlap="1" wp14:anchorId="51C86EE9" wp14:editId="1153C414">
              <wp:simplePos x="0" y="0"/>
              <wp:positionH relativeFrom="column">
                <wp:posOffset>-135255</wp:posOffset>
              </wp:positionH>
              <wp:positionV relativeFrom="paragraph">
                <wp:posOffset>140335</wp:posOffset>
              </wp:positionV>
              <wp:extent cx="5782945" cy="607060"/>
              <wp:effectExtent l="0" t="13335" r="41910" b="40005"/>
              <wp:wrapThrough wrapText="bothSides">
                <wp:wrapPolygon edited="0">
                  <wp:start x="9324" y="-7637"/>
                  <wp:lineTo x="-88" y="-7614"/>
                  <wp:lineTo x="-88" y="22888"/>
                  <wp:lineTo x="44960" y="114281"/>
                  <wp:lineTo x="44960" y="121918"/>
                  <wp:lineTo x="49668" y="160057"/>
                  <wp:lineTo x="50102" y="160057"/>
                  <wp:lineTo x="50451" y="160057"/>
                  <wp:lineTo x="50448" y="144783"/>
                  <wp:lineTo x="48271" y="121918"/>
                  <wp:lineTo x="46876" y="114281"/>
                  <wp:lineTo x="46964" y="76165"/>
                  <wp:lineTo x="26313" y="-45"/>
                  <wp:lineTo x="16380" y="-7659"/>
                  <wp:lineTo x="9324" y="-7637"/>
                </wp:wrapPolygon>
              </wp:wrapThrough>
              <wp:docPr id="1" name="Ar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26" flipH="1">
                        <a:off x="0" y="0"/>
                        <a:ext cx="5782945" cy="607060"/>
                      </a:xfrm>
                      <a:custGeom>
                        <a:avLst/>
                        <a:gdLst>
                          <a:gd name="T0" fmla="*/ 0 w 21600"/>
                          <a:gd name="T1" fmla="*/ 19055 h 21600"/>
                          <a:gd name="T2" fmla="*/ 5422265 w 21600"/>
                          <a:gd name="T3" fmla="*/ 195299 h 21600"/>
                          <a:gd name="T4" fmla="*/ 1370628 w 21600"/>
                          <a:gd name="T5" fmla="*/ 60706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677"/>
                            </a:moveTo>
                            <a:cubicBezTo>
                              <a:pt x="1754" y="227"/>
                              <a:pt x="3557" y="-1"/>
                              <a:pt x="5369" y="-1"/>
                            </a:cubicBezTo>
                            <a:cubicBezTo>
                              <a:pt x="11397" y="-1"/>
                              <a:pt x="17151" y="2519"/>
                              <a:pt x="21240" y="6948"/>
                            </a:cubicBezTo>
                          </a:path>
                          <a:path w="21600" h="21600" stroke="0" extrusionOk="0">
                            <a:moveTo>
                              <a:pt x="-1" y="677"/>
                            </a:moveTo>
                            <a:cubicBezTo>
                              <a:pt x="1754" y="227"/>
                              <a:pt x="3557" y="-1"/>
                              <a:pt x="5369" y="-1"/>
                            </a:cubicBezTo>
                            <a:cubicBezTo>
                              <a:pt x="11397" y="-1"/>
                              <a:pt x="17151" y="2519"/>
                              <a:pt x="21240" y="6948"/>
                            </a:cubicBezTo>
                            <a:lnTo>
                              <a:pt x="5369" y="21600"/>
                            </a:lnTo>
                            <a:lnTo>
                              <a:pt x="-1" y="677"/>
                            </a:lnTo>
                            <a:close/>
                          </a:path>
                        </a:pathLst>
                      </a:custGeom>
                      <a:noFill/>
                      <a:ln w="63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4096C" id="Arc 37" o:spid="_x0000_s1026" style="position:absolute;margin-left:-10.65pt;margin-top:11.05pt;width:455.35pt;height:47.8pt;rotation:-465fd;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" path="m-1,677nfc1754,227,3557,-1,5369,-1v6028,,11782,2520,15871,6949em-1,677nsc1754,227,3557,-1,5369,-1v6028,,11782,2520,15871,6949l5369,21600,-1,677xe" filled="f" strokeweight=".5pt">
              <v:path arrowok="t" o:extrusionok="f" o:connecttype="custom" o:connectlocs="0,535534;1451697235,5488806;366956775,17061196" o:connectangles="0,0,0"/>
              <w10:wrap type="through"/>
            </v:shape>
          </w:pict>
        </mc:Fallback>
      </mc:AlternateContent>
    </w:r>
    <w:r>
      <w:rPr>
        <w:noProof/>
      </w:rPr>
      <mc:AlternateContent>
        <mc:Choice Requires="wps">
          <w:drawing>
            <wp:anchor distT="0" distB="0" distL="114300" distR="114300" simplePos="0" relativeHeight="251655680" behindDoc="0" locked="0" layoutInCell="1" allowOverlap="1" wp14:anchorId="5595E82A" wp14:editId="72F8763C">
              <wp:simplePos x="0" y="0"/>
              <wp:positionH relativeFrom="column">
                <wp:posOffset>-552450</wp:posOffset>
              </wp:positionH>
              <wp:positionV relativeFrom="paragraph">
                <wp:posOffset>-47625</wp:posOffset>
              </wp:positionV>
              <wp:extent cx="548640" cy="264795"/>
              <wp:effectExtent l="0" t="0" r="0" b="0"/>
              <wp:wrapNone/>
              <wp:docPr id="3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647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CDCDCD">
                                <a:alpha val="0"/>
                              </a:srgbClr>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B8CE07B" w14:textId="77777777" w:rsidR="0027069C" w:rsidRPr="00E3343C" w:rsidRDefault="0027069C" w:rsidP="00E3343C">
                          <w:pPr>
                            <w:jc w:val="right"/>
                            <w:rPr>
                              <w:rStyle w:val="PageNumber"/>
                              <w:rFonts w:ascii="HelveticaNeue MediumCond" w:hAnsi="HelveticaNeue MediumCond"/>
                              <w:b/>
                              <w:bCs/>
                            </w:rPr>
                          </w:pPr>
                          <w:r w:rsidRPr="00E3343C">
                            <w:rPr>
                              <w:rStyle w:val="PageNumber"/>
                              <w:rFonts w:ascii="HelveticaNeue MediumCond" w:hAnsi="HelveticaNeue MediumCond"/>
                              <w:b/>
                              <w:bCs/>
                            </w:rPr>
                            <w:fldChar w:fldCharType="begin"/>
                          </w:r>
                          <w:r w:rsidRPr="00E3343C">
                            <w:rPr>
                              <w:rStyle w:val="PageNumber"/>
                              <w:rFonts w:ascii="HelveticaNeue MediumCond" w:hAnsi="HelveticaNeue MediumCond"/>
                              <w:b/>
                              <w:bCs/>
                            </w:rPr>
                            <w:instrText xml:space="preserve"> PAGE  \* Arabic  \* MERGEFORMAT </w:instrText>
                          </w:r>
                          <w:r w:rsidRPr="00E3343C">
                            <w:rPr>
                              <w:rStyle w:val="PageNumber"/>
                              <w:rFonts w:ascii="HelveticaNeue MediumCond" w:hAnsi="HelveticaNeue MediumCond"/>
                              <w:b/>
                              <w:bCs/>
                            </w:rPr>
                            <w:fldChar w:fldCharType="separate"/>
                          </w:r>
                          <w:r w:rsidR="00153F2C">
                            <w:rPr>
                              <w:rStyle w:val="PageNumber"/>
                              <w:rFonts w:ascii="HelveticaNeue MediumCond" w:hAnsi="HelveticaNeue MediumCond"/>
                              <w:b/>
                              <w:bCs/>
                              <w:noProof/>
                            </w:rPr>
                            <w:t>2</w:t>
                          </w:r>
                          <w:r w:rsidRPr="00E3343C">
                            <w:rPr>
                              <w:rStyle w:val="PageNumber"/>
                              <w:rFonts w:ascii="HelveticaNeue MediumCond" w:hAnsi="HelveticaNeue MediumCond"/>
                              <w:b/>
                              <w:bC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95E82A" id="_x0000_t202" coordsize="21600,21600" o:spt="202" path="m,l,21600r21600,l21600,xe">
              <v:stroke joinstyle="miter"/>
              <v:path gradientshapeok="t" o:connecttype="rect"/>
            </v:shapetype>
            <v:shape id="Text Box 17" o:spid="_x0000_s1026" type="#_x0000_t202" style="position:absolute;margin-left:-43.5pt;margin-top:-3.75pt;width:43.2pt;height:20.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" filled="f" stroked="f">
              <v:textbox>
                <w:txbxContent>
                  <w:p w14:paraId="4B8CE07B" w14:textId="77777777" w:rsidR="0027069C" w:rsidRPr="00E3343C" w:rsidRDefault="0027069C" w:rsidP="00E3343C">
                    <w:pPr>
                      <w:jc w:val="right"/>
                      <w:rPr>
                        <w:rStyle w:val="PageNumber"/>
                        <w:rFonts w:ascii="HelveticaNeue MediumCond" w:hAnsi="HelveticaNeue MediumCond"/>
                        <w:b/>
                        <w:bCs/>
                      </w:rPr>
                    </w:pPr>
                    <w:r w:rsidRPr="00E3343C">
                      <w:rPr>
                        <w:rStyle w:val="PageNumber"/>
                        <w:rFonts w:ascii="HelveticaNeue MediumCond" w:hAnsi="HelveticaNeue MediumCond"/>
                        <w:b/>
                        <w:bCs/>
                      </w:rPr>
                      <w:fldChar w:fldCharType="begin"/>
                    </w:r>
                    <w:r w:rsidRPr="00E3343C">
                      <w:rPr>
                        <w:rStyle w:val="PageNumber"/>
                        <w:rFonts w:ascii="HelveticaNeue MediumCond" w:hAnsi="HelveticaNeue MediumCond"/>
                        <w:b/>
                        <w:bCs/>
                      </w:rPr>
                      <w:instrText xml:space="preserve"> PAGE  \* Arabic  \* MERGEFORMAT </w:instrText>
                    </w:r>
                    <w:r w:rsidRPr="00E3343C">
                      <w:rPr>
                        <w:rStyle w:val="PageNumber"/>
                        <w:rFonts w:ascii="HelveticaNeue MediumCond" w:hAnsi="HelveticaNeue MediumCond"/>
                        <w:b/>
                        <w:bCs/>
                      </w:rPr>
                      <w:fldChar w:fldCharType="separate"/>
                    </w:r>
                    <w:r w:rsidR="00153F2C">
                      <w:rPr>
                        <w:rStyle w:val="PageNumber"/>
                        <w:rFonts w:ascii="HelveticaNeue MediumCond" w:hAnsi="HelveticaNeue MediumCond"/>
                        <w:b/>
                        <w:bCs/>
                        <w:noProof/>
                      </w:rPr>
                      <w:t>2</w:t>
                    </w:r>
                    <w:r w:rsidRPr="00E3343C">
                      <w:rPr>
                        <w:rStyle w:val="PageNumber"/>
                        <w:rFonts w:ascii="HelveticaNeue MediumCond" w:hAnsi="HelveticaNeue MediumCond"/>
                        <w:b/>
                        <w:bCs/>
                      </w:rPr>
                      <w:fldChar w:fldCharType="end"/>
                    </w:r>
                  </w:p>
                </w:txbxContent>
              </v:textbox>
            </v:shape>
          </w:pict>
        </mc:Fallback>
      </mc:AlternateContent>
    </w:r>
    <w:r w:rsidRPr="00EA071A">
      <w:t xml:space="preserve">CHAPTER </w:t>
    </w:r>
    <w:r>
      <w:t xml:space="preserve">16: </w:t>
    </w:r>
    <w:r w:rsidRPr="006C62EE">
      <w:t>Using Apple Pay to accept payments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E9928" w14:textId="5C30C0A1" w:rsidR="0027069C" w:rsidRDefault="0027069C" w:rsidP="000C595D">
    <w:pPr>
      <w:pStyle w:val="Header"/>
      <w:jc w:val="right"/>
    </w:pPr>
    <w:r>
      <w:rPr>
        <w:noProof/>
      </w:rPr>
      <mc:AlternateContent>
        <mc:Choice Requires="wps">
          <w:drawing>
            <wp:anchor distT="0" distB="0" distL="114300" distR="114300" simplePos="0" relativeHeight="251658752" behindDoc="0" locked="0" layoutInCell="1" allowOverlap="1" wp14:anchorId="40DCD9FA" wp14:editId="73A32129">
              <wp:simplePos x="0" y="0"/>
              <wp:positionH relativeFrom="column">
                <wp:posOffset>38100</wp:posOffset>
              </wp:positionH>
              <wp:positionV relativeFrom="paragraph">
                <wp:posOffset>151765</wp:posOffset>
              </wp:positionV>
              <wp:extent cx="5809615" cy="655955"/>
              <wp:effectExtent l="12700" t="12065" r="0" b="43180"/>
              <wp:wrapThrough wrapText="bothSides">
                <wp:wrapPolygon edited="0">
                  <wp:start x="9611" y="-6545"/>
                  <wp:lineTo x="-87" y="-6545"/>
                  <wp:lineTo x="-87" y="19634"/>
                  <wp:lineTo x="43724" y="98193"/>
                  <wp:lineTo x="43724" y="104738"/>
                  <wp:lineTo x="49005" y="144007"/>
                  <wp:lineTo x="49438" y="144007"/>
                  <wp:lineTo x="50217" y="144007"/>
                  <wp:lineTo x="50217" y="130917"/>
                  <wp:lineTo x="47360" y="104738"/>
                  <wp:lineTo x="45627" y="98193"/>
                  <wp:lineTo x="45714" y="71993"/>
                  <wp:lineTo x="25800" y="0"/>
                  <wp:lineTo x="16363" y="-6545"/>
                  <wp:lineTo x="9611" y="-6545"/>
                </wp:wrapPolygon>
              </wp:wrapThrough>
              <wp:docPr id="2" name="Ar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26">
                        <a:off x="0" y="0"/>
                        <a:ext cx="5809615" cy="655955"/>
                      </a:xfrm>
                      <a:custGeom>
                        <a:avLst/>
                        <a:gdLst>
                          <a:gd name="T0" fmla="*/ 0 w 21600"/>
                          <a:gd name="T1" fmla="*/ 19055 h 21600"/>
                          <a:gd name="T2" fmla="*/ 5422265 w 21600"/>
                          <a:gd name="T3" fmla="*/ 195299 h 21600"/>
                          <a:gd name="T4" fmla="*/ 1370628 w 21600"/>
                          <a:gd name="T5" fmla="*/ 60706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677"/>
                            </a:moveTo>
                            <a:cubicBezTo>
                              <a:pt x="1754" y="227"/>
                              <a:pt x="3557" y="-1"/>
                              <a:pt x="5369" y="-1"/>
                            </a:cubicBezTo>
                            <a:cubicBezTo>
                              <a:pt x="11397" y="-1"/>
                              <a:pt x="17151" y="2519"/>
                              <a:pt x="21240" y="6948"/>
                            </a:cubicBezTo>
                          </a:path>
                          <a:path w="21600" h="21600" stroke="0" extrusionOk="0">
                            <a:moveTo>
                              <a:pt x="-1" y="677"/>
                            </a:moveTo>
                            <a:cubicBezTo>
                              <a:pt x="1754" y="227"/>
                              <a:pt x="3557" y="-1"/>
                              <a:pt x="5369" y="-1"/>
                            </a:cubicBezTo>
                            <a:cubicBezTo>
                              <a:pt x="11397" y="-1"/>
                              <a:pt x="17151" y="2519"/>
                              <a:pt x="21240" y="6948"/>
                            </a:cubicBezTo>
                            <a:lnTo>
                              <a:pt x="5369" y="21600"/>
                            </a:lnTo>
                            <a:lnTo>
                              <a:pt x="-1" y="677"/>
                            </a:lnTo>
                            <a:close/>
                          </a:path>
                        </a:pathLst>
                      </a:custGeom>
                      <a:noFill/>
                      <a:ln w="63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14A97" id="Arc 38" o:spid="_x0000_s1026" style="position:absolute;margin-left:3pt;margin-top:11.95pt;width:457.45pt;height:51.65pt;rotation:465fd;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" path="m-1,677nfc1754,227,3557,-1,5369,-1v6028,,11782,2520,15871,6949em-1,677nsc1754,227,3557,-1,5369,-1v6028,,11782,2520,15871,6949l5369,21600,-1,677xe" filled="f" strokeweight=".5pt">
              <v:path arrowok="t" o:extrusionok="f" o:connecttype="custom" o:connectlocs="0,578668;1458392226,5930896;368649120,18435372" o:connectangles="0,0,0"/>
              <w10:wrap type="through"/>
            </v:shape>
          </w:pict>
        </mc:Fallback>
      </mc:AlternateContent>
    </w:r>
    <w:r>
      <w:rPr>
        <w:noProof/>
      </w:rPr>
      <mc:AlternateContent>
        <mc:Choice Requires="wps">
          <w:drawing>
            <wp:anchor distT="0" distB="0" distL="114300" distR="114300" simplePos="0" relativeHeight="251657728" behindDoc="0" locked="0" layoutInCell="1" allowOverlap="1" wp14:anchorId="543C1DD3" wp14:editId="21511247">
              <wp:simplePos x="0" y="0"/>
              <wp:positionH relativeFrom="column">
                <wp:posOffset>5685790</wp:posOffset>
              </wp:positionH>
              <wp:positionV relativeFrom="paragraph">
                <wp:posOffset>-16510</wp:posOffset>
              </wp:positionV>
              <wp:extent cx="729615" cy="293370"/>
              <wp:effectExtent l="0" t="0" r="0" b="11430"/>
              <wp:wrapNone/>
              <wp:docPr id="3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615" cy="29337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CDCDCD">
                                <a:alpha val="0"/>
                              </a:srgbClr>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D9169B3" w14:textId="77777777" w:rsidR="0027069C" w:rsidRPr="00AF30BC" w:rsidRDefault="0027069C" w:rsidP="00E3343C">
                          <w:pPr>
                            <w:rPr>
                              <w:rStyle w:val="PageNumber"/>
                              <w:rFonts w:ascii="HelveticaNeue MediumCond" w:hAnsi="HelveticaNeue MediumCond"/>
                              <w:b/>
                              <w:bCs/>
                            </w:rPr>
                          </w:pPr>
                          <w:r w:rsidRPr="00AF30BC">
                            <w:rPr>
                              <w:rStyle w:val="PageNumber"/>
                              <w:rFonts w:ascii="HelveticaNeue MediumCond" w:hAnsi="HelveticaNeue MediumCond"/>
                              <w:b/>
                              <w:bCs/>
                            </w:rPr>
                            <w:fldChar w:fldCharType="begin"/>
                          </w:r>
                          <w:r w:rsidRPr="00AF30BC">
                            <w:rPr>
                              <w:rStyle w:val="PageNumber"/>
                              <w:rFonts w:ascii="HelveticaNeue MediumCond" w:hAnsi="HelveticaNeue MediumCond"/>
                              <w:b/>
                              <w:bCs/>
                            </w:rPr>
                            <w:instrText xml:space="preserve"> PAGE  \* Arabic  \* MERGEFORMAT </w:instrText>
                          </w:r>
                          <w:r w:rsidRPr="00AF30BC">
                            <w:rPr>
                              <w:rStyle w:val="PageNumber"/>
                              <w:rFonts w:ascii="HelveticaNeue MediumCond" w:hAnsi="HelveticaNeue MediumCond"/>
                              <w:b/>
                              <w:bCs/>
                            </w:rPr>
                            <w:fldChar w:fldCharType="separate"/>
                          </w:r>
                          <w:r w:rsidR="00153F2C">
                            <w:rPr>
                              <w:rStyle w:val="PageNumber"/>
                              <w:rFonts w:ascii="HelveticaNeue MediumCond" w:hAnsi="HelveticaNeue MediumCond"/>
                              <w:b/>
                              <w:bCs/>
                              <w:noProof/>
                            </w:rPr>
                            <w:t>9</w:t>
                          </w:r>
                          <w:r w:rsidRPr="00AF30BC">
                            <w:rPr>
                              <w:rStyle w:val="PageNumber"/>
                              <w:rFonts w:ascii="HelveticaNeue MediumCond" w:hAnsi="HelveticaNeue MediumCond"/>
                              <w:b/>
                              <w:bC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3C1DD3" id="_x0000_t202" coordsize="21600,21600" o:spt="202" path="m,l,21600r21600,l21600,xe">
              <v:stroke joinstyle="miter"/>
              <v:path gradientshapeok="t" o:connecttype="rect"/>
            </v:shapetype>
            <v:shape id="Text Box 18" o:spid="_x0000_s1027" type="#_x0000_t202" style="position:absolute;left:0;text-align:left;margin-left:447.7pt;margin-top:-1.3pt;width:57.45pt;height:2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" filled="f" stroked="f">
              <v:textbox>
                <w:txbxContent>
                  <w:p w14:paraId="0D9169B3" w14:textId="77777777" w:rsidR="0027069C" w:rsidRPr="00AF30BC" w:rsidRDefault="0027069C" w:rsidP="00E3343C">
                    <w:pPr>
                      <w:rPr>
                        <w:rStyle w:val="PageNumber"/>
                        <w:rFonts w:ascii="HelveticaNeue MediumCond" w:hAnsi="HelveticaNeue MediumCond"/>
                        <w:b/>
                        <w:bCs/>
                      </w:rPr>
                    </w:pPr>
                    <w:r w:rsidRPr="00AF30BC">
                      <w:rPr>
                        <w:rStyle w:val="PageNumber"/>
                        <w:rFonts w:ascii="HelveticaNeue MediumCond" w:hAnsi="HelveticaNeue MediumCond"/>
                        <w:b/>
                        <w:bCs/>
                      </w:rPr>
                      <w:fldChar w:fldCharType="begin"/>
                    </w:r>
                    <w:r w:rsidRPr="00AF30BC">
                      <w:rPr>
                        <w:rStyle w:val="PageNumber"/>
                        <w:rFonts w:ascii="HelveticaNeue MediumCond" w:hAnsi="HelveticaNeue MediumCond"/>
                        <w:b/>
                        <w:bCs/>
                      </w:rPr>
                      <w:instrText xml:space="preserve"> PAGE  \* Arabic  \* MERGEFORMAT </w:instrText>
                    </w:r>
                    <w:r w:rsidRPr="00AF30BC">
                      <w:rPr>
                        <w:rStyle w:val="PageNumber"/>
                        <w:rFonts w:ascii="HelveticaNeue MediumCond" w:hAnsi="HelveticaNeue MediumCond"/>
                        <w:b/>
                        <w:bCs/>
                      </w:rPr>
                      <w:fldChar w:fldCharType="separate"/>
                    </w:r>
                    <w:r w:rsidR="00153F2C">
                      <w:rPr>
                        <w:rStyle w:val="PageNumber"/>
                        <w:rFonts w:ascii="HelveticaNeue MediumCond" w:hAnsi="HelveticaNeue MediumCond"/>
                        <w:b/>
                        <w:bCs/>
                        <w:noProof/>
                      </w:rPr>
                      <w:t>9</w:t>
                    </w:r>
                    <w:r w:rsidRPr="00AF30BC">
                      <w:rPr>
                        <w:rStyle w:val="PageNumber"/>
                        <w:rFonts w:ascii="HelveticaNeue MediumCond" w:hAnsi="HelveticaNeue MediumCond"/>
                        <w:b/>
                        <w:bCs/>
                      </w:rPr>
                      <w:fldChar w:fldCharType="end"/>
                    </w:r>
                  </w:p>
                </w:txbxContent>
              </v:textbox>
            </v:shape>
          </w:pict>
        </mc:Fallback>
      </mc:AlternateContent>
    </w:r>
    <w:r w:rsidRPr="00EA071A">
      <w:t xml:space="preserve"> CHAPTER</w:t>
    </w:r>
    <w:r>
      <w:t xml:space="preserve"> 16: </w:t>
    </w:r>
    <w:r w:rsidRPr="006C62EE">
      <w:t>Using Apple Pay to accept payments</w:t>
    </w:r>
  </w:p>
  <w:p w14:paraId="50565C96" w14:textId="77777777" w:rsidR="0027069C" w:rsidRDefault="0027069C" w:rsidP="00EA071A">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B3E7F5" w14:textId="77777777" w:rsidR="0027069C" w:rsidRDefault="0027069C">
    <w:pPr>
      <w:pStyle w:val="Header"/>
    </w:pPr>
    <w:r>
      <w:rPr>
        <w:noProof/>
      </w:rPr>
      <mc:AlternateContent>
        <mc:Choice Requires="wps">
          <w:drawing>
            <wp:anchor distT="0" distB="0" distL="114300" distR="114300" simplePos="0" relativeHeight="251659776" behindDoc="0" locked="0" layoutInCell="1" allowOverlap="1" wp14:anchorId="3E36F37A" wp14:editId="5D276650">
              <wp:simplePos x="0" y="0"/>
              <wp:positionH relativeFrom="column">
                <wp:posOffset>12065</wp:posOffset>
              </wp:positionH>
              <wp:positionV relativeFrom="paragraph">
                <wp:posOffset>171450</wp:posOffset>
              </wp:positionV>
              <wp:extent cx="5540375" cy="607060"/>
              <wp:effectExtent l="0" t="19050" r="35560" b="34290"/>
              <wp:wrapThrough wrapText="bothSides">
                <wp:wrapPolygon edited="0">
                  <wp:start x="-84" y="-8044"/>
                  <wp:lineTo x="-89" y="7230"/>
                  <wp:lineTo x="34959" y="115298"/>
                  <wp:lineTo x="34954" y="122935"/>
                  <wp:lineTo x="46572" y="237736"/>
                  <wp:lineTo x="51939" y="352333"/>
                  <wp:lineTo x="52125" y="352356"/>
                  <wp:lineTo x="52583" y="352356"/>
                  <wp:lineTo x="52590" y="337105"/>
                  <wp:lineTo x="47773" y="222552"/>
                  <wp:lineTo x="38905" y="123070"/>
                  <wp:lineTo x="36981" y="115366"/>
                  <wp:lineTo x="37085" y="84864"/>
                  <wp:lineTo x="15624" y="181"/>
                  <wp:lineTo x="6256" y="-7818"/>
                  <wp:lineTo x="-84" y="-8044"/>
                </wp:wrapPolygon>
              </wp:wrapThrough>
              <wp:docPr id="3" name="Ar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1592841" flipH="1">
                        <a:off x="0" y="0"/>
                        <a:ext cx="5540375" cy="607060"/>
                      </a:xfrm>
                      <a:custGeom>
                        <a:avLst/>
                        <a:gdLst>
                          <a:gd name="T0" fmla="*/ 0 w 21600"/>
                          <a:gd name="T1" fmla="*/ 169 h 21600"/>
                          <a:gd name="T2" fmla="*/ 5540375 w 21600"/>
                          <a:gd name="T3" fmla="*/ 436212 h 21600"/>
                          <a:gd name="T4" fmla="*/ 136867 w 21600"/>
                          <a:gd name="T5" fmla="*/ 60706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6"/>
                            </a:moveTo>
                            <a:cubicBezTo>
                              <a:pt x="174" y="2"/>
                              <a:pt x="349" y="-1"/>
                              <a:pt x="525" y="-1"/>
                            </a:cubicBezTo>
                            <a:cubicBezTo>
                              <a:pt x="10113" y="-1"/>
                              <a:pt x="18553" y="6320"/>
                              <a:pt x="21251" y="15521"/>
                            </a:cubicBezTo>
                          </a:path>
                          <a:path w="21600" h="21600" stroke="0" extrusionOk="0">
                            <a:moveTo>
                              <a:pt x="0" y="6"/>
                            </a:moveTo>
                            <a:cubicBezTo>
                              <a:pt x="174" y="2"/>
                              <a:pt x="349" y="-1"/>
                              <a:pt x="525" y="-1"/>
                            </a:cubicBezTo>
                            <a:cubicBezTo>
                              <a:pt x="10113" y="-1"/>
                              <a:pt x="18553" y="6320"/>
                              <a:pt x="21251" y="15521"/>
                            </a:cubicBezTo>
                            <a:lnTo>
                              <a:pt x="525" y="21600"/>
                            </a:lnTo>
                            <a:lnTo>
                              <a:pt x="0" y="6"/>
                            </a:lnTo>
                            <a:close/>
                          </a:path>
                        </a:pathLst>
                      </a:custGeom>
                      <a:noFill/>
                      <a:ln w="63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B2110" id="Arc 35" o:spid="_x0000_s1026" style="position:absolute;margin-left:.95pt;margin-top:13.5pt;width:436.25pt;height:47.8pt;rotation:7820fd;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" path="m,6nfc174,2,349,-1,525,-1v9588,,18028,6321,20726,15522em,6nsc174,2,349,-1,525,-1v9588,,18028,6321,20726,15522l525,21600,,6xe" filled="f" strokeweight=".5pt">
              <v:path arrowok="t" o:extrusionok="f" o:connecttype="custom" o:connectlocs="0,4750;1421099775,12259577;35106227,17061196" o:connectangles="0,0,0"/>
              <w10:wrap type="through"/>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A284E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F2EB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A3C2E5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58DEA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0D658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000683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0BEA4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3C612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1A096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7A87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106FF"/>
    <w:multiLevelType w:val="multilevel"/>
    <w:tmpl w:val="2222C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54115CF"/>
    <w:multiLevelType w:val="hybridMultilevel"/>
    <w:tmpl w:val="AEEC2AFC"/>
    <w:lvl w:ilvl="0" w:tplc="08060D3A">
      <w:start w:val="16"/>
      <w:numFmt w:val="bullet"/>
      <w:lvlText w:val="-"/>
      <w:lvlJc w:val="left"/>
      <w:pPr>
        <w:ind w:left="720" w:hanging="360"/>
      </w:pPr>
      <w:rPr>
        <w:rFonts w:ascii="HelveticaNeue-Roman" w:eastAsiaTheme="minorEastAsia" w:hAnsi="HelveticaNeue-Roman"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12F18"/>
    <w:multiLevelType w:val="hybridMultilevel"/>
    <w:tmpl w:val="49F49E34"/>
    <w:lvl w:ilvl="0" w:tplc="3D123B1E">
      <w:start w:val="16"/>
      <w:numFmt w:val="bullet"/>
      <w:lvlText w:val="-"/>
      <w:lvlJc w:val="left"/>
      <w:pPr>
        <w:ind w:left="720" w:hanging="360"/>
      </w:pPr>
      <w:rPr>
        <w:rFonts w:ascii="HelveticaNeue-Roman" w:eastAsiaTheme="minorEastAsia" w:hAnsi="HelveticaNeue-Roman" w:cstheme="minorBidi"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8442A71"/>
    <w:multiLevelType w:val="hybridMultilevel"/>
    <w:tmpl w:val="C86A20DA"/>
    <w:lvl w:ilvl="0" w:tplc="77CE7548">
      <w:start w:val="16"/>
      <w:numFmt w:val="bullet"/>
      <w:lvlText w:val="-"/>
      <w:lvlJc w:val="left"/>
      <w:pPr>
        <w:ind w:left="720" w:hanging="360"/>
      </w:pPr>
      <w:rPr>
        <w:rFonts w:ascii="HelveticaNeue-Roman" w:eastAsiaTheme="minorEastAsia" w:hAnsi="HelveticaNeue-Roman"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31D3EE3"/>
    <w:multiLevelType w:val="multilevel"/>
    <w:tmpl w:val="841A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B578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841B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1AB0E4B"/>
    <w:multiLevelType w:val="hybridMultilevel"/>
    <w:tmpl w:val="80D03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10120F"/>
    <w:multiLevelType w:val="hybridMultilevel"/>
    <w:tmpl w:val="23A27F96"/>
    <w:lvl w:ilvl="0" w:tplc="B2948928">
      <w:start w:val="16"/>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5441607"/>
    <w:multiLevelType w:val="hybridMultilevel"/>
    <w:tmpl w:val="EFAC38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80C31E5"/>
    <w:multiLevelType w:val="hybridMultilevel"/>
    <w:tmpl w:val="95C2A66A"/>
    <w:lvl w:ilvl="0" w:tplc="ADA41C86">
      <w:start w:val="2"/>
      <w:numFmt w:val="bullet"/>
      <w:lvlText w:val="-"/>
      <w:lvlJc w:val="left"/>
      <w:pPr>
        <w:ind w:left="720" w:hanging="360"/>
      </w:pPr>
      <w:rPr>
        <w:rFonts w:ascii="HelveticaNeue-Roman" w:eastAsiaTheme="minorHAnsi" w:hAnsi="HelveticaNeue-Roman"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DE0DE5"/>
    <w:multiLevelType w:val="hybridMultilevel"/>
    <w:tmpl w:val="22BCF5BC"/>
    <w:lvl w:ilvl="0" w:tplc="7A84AF9A">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8"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CE16418"/>
    <w:multiLevelType w:val="hybridMultilevel"/>
    <w:tmpl w:val="1152F9B8"/>
    <w:lvl w:ilvl="0" w:tplc="8F3C885E">
      <w:start w:val="1"/>
      <w:numFmt w:val="bullet"/>
      <w:lvlText w:val="-"/>
      <w:lvlJc w:val="left"/>
      <w:pPr>
        <w:ind w:left="720" w:hanging="360"/>
      </w:pPr>
      <w:rPr>
        <w:rFonts w:ascii="HelveticaNeue-Roman" w:eastAsiaTheme="minorHAnsi" w:hAnsi="HelveticaNeue-Roman"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BE73FA2"/>
    <w:multiLevelType w:val="hybridMultilevel"/>
    <w:tmpl w:val="85522276"/>
    <w:lvl w:ilvl="0" w:tplc="D6C0FD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6"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A07294E"/>
    <w:multiLevelType w:val="hybridMultilevel"/>
    <w:tmpl w:val="3D263F78"/>
    <w:lvl w:ilvl="0" w:tplc="05747030">
      <w:numFmt w:val="bullet"/>
      <w:lvlText w:val="-"/>
      <w:lvlJc w:val="left"/>
      <w:pPr>
        <w:ind w:left="720" w:hanging="360"/>
      </w:pPr>
      <w:rPr>
        <w:rFonts w:ascii="HelveticaNeueHeavyCond" w:eastAsiaTheme="minorHAnsi" w:hAnsi="HelveticaNeueHeavyCond"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1"/>
  </w:num>
  <w:num w:numId="2">
    <w:abstractNumId w:val="17"/>
  </w:num>
  <w:num w:numId="3">
    <w:abstractNumId w:val="35"/>
  </w:num>
  <w:num w:numId="4">
    <w:abstractNumId w:val="24"/>
  </w:num>
  <w:num w:numId="5">
    <w:abstractNumId w:val="28"/>
  </w:num>
  <w:num w:numId="6">
    <w:abstractNumId w:val="34"/>
  </w:num>
  <w:num w:numId="7">
    <w:abstractNumId w:val="30"/>
  </w:num>
  <w:num w:numId="8">
    <w:abstractNumId w:val="15"/>
  </w:num>
  <w:num w:numId="9">
    <w:abstractNumId w:val="29"/>
  </w:num>
  <w:num w:numId="10">
    <w:abstractNumId w:val="36"/>
  </w:num>
  <w:num w:numId="11">
    <w:abstractNumId w:val="32"/>
  </w:num>
  <w:num w:numId="12">
    <w:abstractNumId w:val="12"/>
  </w:num>
  <w:num w:numId="13">
    <w:abstractNumId w:val="38"/>
  </w:num>
  <w:num w:numId="14">
    <w:abstractNumId w:val="21"/>
    <w:lvlOverride w:ilvl="0">
      <w:startOverride w:val="1"/>
    </w:lvlOverride>
  </w:num>
  <w:num w:numId="15">
    <w:abstractNumId w:val="28"/>
    <w:lvlOverride w:ilvl="0">
      <w:startOverride w:val="1"/>
    </w:lvlOverride>
  </w:num>
  <w:num w:numId="16">
    <w:abstractNumId w:val="21"/>
    <w:lvlOverride w:ilvl="0">
      <w:startOverride w:val="1"/>
    </w:lvlOverride>
  </w:num>
  <w:num w:numId="17">
    <w:abstractNumId w:val="21"/>
    <w:lvlOverride w:ilvl="0">
      <w:startOverride w:val="1"/>
    </w:lvlOverride>
  </w:num>
  <w:num w:numId="18">
    <w:abstractNumId w:val="21"/>
    <w:lvlOverride w:ilvl="0">
      <w:startOverride w:val="1"/>
    </w:lvlOverride>
  </w:num>
  <w:num w:numId="19">
    <w:abstractNumId w:val="21"/>
    <w:lvlOverride w:ilvl="0">
      <w:startOverride w:val="1"/>
    </w:lvlOverride>
  </w:num>
  <w:num w:numId="20">
    <w:abstractNumId w:val="21"/>
    <w:lvlOverride w:ilvl="0">
      <w:startOverride w:val="1"/>
    </w:lvlOverride>
  </w:num>
  <w:num w:numId="21">
    <w:abstractNumId w:val="21"/>
  </w:num>
  <w:num w:numId="22">
    <w:abstractNumId w:val="19"/>
  </w:num>
  <w:num w:numId="23">
    <w:abstractNumId w:val="20"/>
  </w:num>
  <w:num w:numId="24">
    <w:abstractNumId w:val="9"/>
  </w:num>
  <w:num w:numId="25">
    <w:abstractNumId w:val="7"/>
  </w:num>
  <w:num w:numId="26">
    <w:abstractNumId w:val="6"/>
  </w:num>
  <w:num w:numId="27">
    <w:abstractNumId w:val="5"/>
  </w:num>
  <w:num w:numId="28">
    <w:abstractNumId w:val="4"/>
  </w:num>
  <w:num w:numId="29">
    <w:abstractNumId w:val="8"/>
  </w:num>
  <w:num w:numId="30">
    <w:abstractNumId w:val="3"/>
  </w:num>
  <w:num w:numId="31">
    <w:abstractNumId w:val="2"/>
  </w:num>
  <w:num w:numId="32">
    <w:abstractNumId w:val="1"/>
  </w:num>
  <w:num w:numId="33">
    <w:abstractNumId w:val="0"/>
  </w:num>
  <w:num w:numId="34">
    <w:abstractNumId w:val="37"/>
  </w:num>
  <w:num w:numId="35">
    <w:abstractNumId w:val="26"/>
  </w:num>
  <w:num w:numId="36">
    <w:abstractNumId w:val="22"/>
  </w:num>
  <w:num w:numId="37">
    <w:abstractNumId w:val="31"/>
  </w:num>
  <w:num w:numId="38">
    <w:abstractNumId w:val="33"/>
  </w:num>
  <w:num w:numId="39">
    <w:abstractNumId w:val="23"/>
  </w:num>
  <w:num w:numId="40">
    <w:abstractNumId w:val="16"/>
  </w:num>
  <w:num w:numId="41">
    <w:abstractNumId w:val="13"/>
  </w:num>
  <w:num w:numId="42">
    <w:abstractNumId w:val="14"/>
  </w:num>
  <w:num w:numId="43">
    <w:abstractNumId w:val="18"/>
  </w:num>
  <w:num w:numId="44">
    <w:abstractNumId w:val="10"/>
  </w:num>
  <w:num w:numId="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rlie Cruz">
    <w15:presenceInfo w15:providerId="AD" w15:userId="S-1-5-21-1454471165-287218729-839522115-1758"/>
  </w15:person>
  <w15:person w15:author="georg">
    <w15:presenceInfo w15:providerId="None" w15:userId="georg"/>
  </w15:person>
  <w15:person w15:author="Jeffrey">
    <w15:presenceInfo w15:providerId="Windows Live" w15:userId="4f680020b5a7d8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embedTrueTypeFonts/>
  <w:hideSpellingErrors/>
  <w:proofState w:spelling="clean" w:grammar="clean"/>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formatting="1" w:enforcement="1" w:cryptProviderType="rsaFull" w:cryptAlgorithmClass="hash" w:cryptAlgorithmType="typeAny" w:cryptAlgorithmSid="4" w:cryptSpinCount="100000" w:hash="jxPBYVXjj4/JxFKbFXQ+dZ/3buw=" w:salt="NP8vmMxKLV4RhaGWOfXFWg=="/>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4150"/>
    <w:rsid w:val="00000E5C"/>
    <w:rsid w:val="00002570"/>
    <w:rsid w:val="00003BAC"/>
    <w:rsid w:val="00005973"/>
    <w:rsid w:val="00006EC0"/>
    <w:rsid w:val="00010427"/>
    <w:rsid w:val="00011461"/>
    <w:rsid w:val="00013C3D"/>
    <w:rsid w:val="000149AD"/>
    <w:rsid w:val="0001506D"/>
    <w:rsid w:val="0002079F"/>
    <w:rsid w:val="00021A6B"/>
    <w:rsid w:val="00021BDF"/>
    <w:rsid w:val="000221A9"/>
    <w:rsid w:val="000239A1"/>
    <w:rsid w:val="00023EBE"/>
    <w:rsid w:val="00025993"/>
    <w:rsid w:val="000259EC"/>
    <w:rsid w:val="00025A7B"/>
    <w:rsid w:val="0002755A"/>
    <w:rsid w:val="0003081F"/>
    <w:rsid w:val="00031178"/>
    <w:rsid w:val="00031D66"/>
    <w:rsid w:val="00032413"/>
    <w:rsid w:val="00032B2E"/>
    <w:rsid w:val="00032DFC"/>
    <w:rsid w:val="00033AEB"/>
    <w:rsid w:val="000345ED"/>
    <w:rsid w:val="000345FB"/>
    <w:rsid w:val="0003462D"/>
    <w:rsid w:val="00034E09"/>
    <w:rsid w:val="00041B40"/>
    <w:rsid w:val="00042176"/>
    <w:rsid w:val="0004472D"/>
    <w:rsid w:val="000475E7"/>
    <w:rsid w:val="00051452"/>
    <w:rsid w:val="00051A49"/>
    <w:rsid w:val="000575BF"/>
    <w:rsid w:val="00061A02"/>
    <w:rsid w:val="00061D2C"/>
    <w:rsid w:val="000621E1"/>
    <w:rsid w:val="0006360D"/>
    <w:rsid w:val="00063D9A"/>
    <w:rsid w:val="00064306"/>
    <w:rsid w:val="00065742"/>
    <w:rsid w:val="00066C47"/>
    <w:rsid w:val="00070030"/>
    <w:rsid w:val="000728C0"/>
    <w:rsid w:val="00073BEA"/>
    <w:rsid w:val="00077F59"/>
    <w:rsid w:val="000808F8"/>
    <w:rsid w:val="00082B8F"/>
    <w:rsid w:val="00083B68"/>
    <w:rsid w:val="00085B4D"/>
    <w:rsid w:val="000868F4"/>
    <w:rsid w:val="00086AE1"/>
    <w:rsid w:val="00086F89"/>
    <w:rsid w:val="00087343"/>
    <w:rsid w:val="000911BB"/>
    <w:rsid w:val="00091A8E"/>
    <w:rsid w:val="0009547A"/>
    <w:rsid w:val="00096940"/>
    <w:rsid w:val="00097FA4"/>
    <w:rsid w:val="000A08C6"/>
    <w:rsid w:val="000A0F0B"/>
    <w:rsid w:val="000A365A"/>
    <w:rsid w:val="000A4497"/>
    <w:rsid w:val="000A4AAF"/>
    <w:rsid w:val="000A5C93"/>
    <w:rsid w:val="000A6731"/>
    <w:rsid w:val="000A743C"/>
    <w:rsid w:val="000B0E13"/>
    <w:rsid w:val="000B14A1"/>
    <w:rsid w:val="000B18A4"/>
    <w:rsid w:val="000B202B"/>
    <w:rsid w:val="000B2E77"/>
    <w:rsid w:val="000B50EE"/>
    <w:rsid w:val="000B5475"/>
    <w:rsid w:val="000B564D"/>
    <w:rsid w:val="000B7E51"/>
    <w:rsid w:val="000C0458"/>
    <w:rsid w:val="000C0683"/>
    <w:rsid w:val="000C120F"/>
    <w:rsid w:val="000C2883"/>
    <w:rsid w:val="000C3640"/>
    <w:rsid w:val="000C3E09"/>
    <w:rsid w:val="000C595D"/>
    <w:rsid w:val="000C59CA"/>
    <w:rsid w:val="000C5C07"/>
    <w:rsid w:val="000C6E91"/>
    <w:rsid w:val="000D204A"/>
    <w:rsid w:val="000D4D6F"/>
    <w:rsid w:val="000D5D1F"/>
    <w:rsid w:val="000D5E2C"/>
    <w:rsid w:val="000D620C"/>
    <w:rsid w:val="000D6773"/>
    <w:rsid w:val="000D721B"/>
    <w:rsid w:val="000E1D25"/>
    <w:rsid w:val="000E24EB"/>
    <w:rsid w:val="000E2D49"/>
    <w:rsid w:val="000E3A99"/>
    <w:rsid w:val="000E733B"/>
    <w:rsid w:val="000F04E6"/>
    <w:rsid w:val="000F2A76"/>
    <w:rsid w:val="000F32AF"/>
    <w:rsid w:val="000F6897"/>
    <w:rsid w:val="000F6919"/>
    <w:rsid w:val="00100576"/>
    <w:rsid w:val="00100B19"/>
    <w:rsid w:val="0010365F"/>
    <w:rsid w:val="0010382F"/>
    <w:rsid w:val="00104E86"/>
    <w:rsid w:val="00106531"/>
    <w:rsid w:val="0010705B"/>
    <w:rsid w:val="00110A08"/>
    <w:rsid w:val="00111A42"/>
    <w:rsid w:val="001140DD"/>
    <w:rsid w:val="00114845"/>
    <w:rsid w:val="0011735A"/>
    <w:rsid w:val="001176CB"/>
    <w:rsid w:val="001205C6"/>
    <w:rsid w:val="001208AB"/>
    <w:rsid w:val="00121F22"/>
    <w:rsid w:val="00122BD4"/>
    <w:rsid w:val="0012387C"/>
    <w:rsid w:val="001256C0"/>
    <w:rsid w:val="00125CC5"/>
    <w:rsid w:val="00126B6D"/>
    <w:rsid w:val="00127033"/>
    <w:rsid w:val="00130520"/>
    <w:rsid w:val="00130F30"/>
    <w:rsid w:val="00131826"/>
    <w:rsid w:val="0013510A"/>
    <w:rsid w:val="00135785"/>
    <w:rsid w:val="0013691A"/>
    <w:rsid w:val="00140EC9"/>
    <w:rsid w:val="00141B89"/>
    <w:rsid w:val="00141E4F"/>
    <w:rsid w:val="00142699"/>
    <w:rsid w:val="00142775"/>
    <w:rsid w:val="00143798"/>
    <w:rsid w:val="001442B5"/>
    <w:rsid w:val="00146940"/>
    <w:rsid w:val="00147D0A"/>
    <w:rsid w:val="001504F6"/>
    <w:rsid w:val="001508DE"/>
    <w:rsid w:val="00150B91"/>
    <w:rsid w:val="00150DAA"/>
    <w:rsid w:val="00153F2C"/>
    <w:rsid w:val="001550D3"/>
    <w:rsid w:val="00155187"/>
    <w:rsid w:val="0015544F"/>
    <w:rsid w:val="00160653"/>
    <w:rsid w:val="001614E7"/>
    <w:rsid w:val="001620EA"/>
    <w:rsid w:val="001623DA"/>
    <w:rsid w:val="00162F74"/>
    <w:rsid w:val="001634CE"/>
    <w:rsid w:val="00163ECE"/>
    <w:rsid w:val="00164418"/>
    <w:rsid w:val="00164562"/>
    <w:rsid w:val="00166548"/>
    <w:rsid w:val="001715C6"/>
    <w:rsid w:val="00172174"/>
    <w:rsid w:val="00173C8B"/>
    <w:rsid w:val="00173EFC"/>
    <w:rsid w:val="001749F0"/>
    <w:rsid w:val="00174FD7"/>
    <w:rsid w:val="001752B0"/>
    <w:rsid w:val="001770CD"/>
    <w:rsid w:val="0017725E"/>
    <w:rsid w:val="0017785E"/>
    <w:rsid w:val="00177B3B"/>
    <w:rsid w:val="00184293"/>
    <w:rsid w:val="00184D83"/>
    <w:rsid w:val="001867A9"/>
    <w:rsid w:val="00186BEC"/>
    <w:rsid w:val="00187989"/>
    <w:rsid w:val="00192A8B"/>
    <w:rsid w:val="00192E82"/>
    <w:rsid w:val="00192F92"/>
    <w:rsid w:val="001936F0"/>
    <w:rsid w:val="0019452D"/>
    <w:rsid w:val="00195810"/>
    <w:rsid w:val="001970EB"/>
    <w:rsid w:val="0019783E"/>
    <w:rsid w:val="001A05D6"/>
    <w:rsid w:val="001A072C"/>
    <w:rsid w:val="001A0A7E"/>
    <w:rsid w:val="001A2DD2"/>
    <w:rsid w:val="001A4229"/>
    <w:rsid w:val="001A57A5"/>
    <w:rsid w:val="001A57E0"/>
    <w:rsid w:val="001A5DA7"/>
    <w:rsid w:val="001A6589"/>
    <w:rsid w:val="001A6714"/>
    <w:rsid w:val="001B083C"/>
    <w:rsid w:val="001B0BF7"/>
    <w:rsid w:val="001B1D98"/>
    <w:rsid w:val="001B2458"/>
    <w:rsid w:val="001B3036"/>
    <w:rsid w:val="001B4BB4"/>
    <w:rsid w:val="001B5784"/>
    <w:rsid w:val="001C314C"/>
    <w:rsid w:val="001C3FF9"/>
    <w:rsid w:val="001C4B39"/>
    <w:rsid w:val="001C5451"/>
    <w:rsid w:val="001C64A5"/>
    <w:rsid w:val="001C6975"/>
    <w:rsid w:val="001C6F80"/>
    <w:rsid w:val="001D074C"/>
    <w:rsid w:val="001D15F5"/>
    <w:rsid w:val="001D2CAB"/>
    <w:rsid w:val="001D37CE"/>
    <w:rsid w:val="001D4B3F"/>
    <w:rsid w:val="001D4DF3"/>
    <w:rsid w:val="001E317E"/>
    <w:rsid w:val="001E4425"/>
    <w:rsid w:val="001E561E"/>
    <w:rsid w:val="001E636A"/>
    <w:rsid w:val="001E63EE"/>
    <w:rsid w:val="001F0E09"/>
    <w:rsid w:val="001F30E6"/>
    <w:rsid w:val="001F4046"/>
    <w:rsid w:val="001F463A"/>
    <w:rsid w:val="001F4B5D"/>
    <w:rsid w:val="001F4C42"/>
    <w:rsid w:val="00203F38"/>
    <w:rsid w:val="002041BB"/>
    <w:rsid w:val="00204D0E"/>
    <w:rsid w:val="0020588C"/>
    <w:rsid w:val="002058F5"/>
    <w:rsid w:val="002062BD"/>
    <w:rsid w:val="00207B61"/>
    <w:rsid w:val="00212B42"/>
    <w:rsid w:val="002151B9"/>
    <w:rsid w:val="00215C2F"/>
    <w:rsid w:val="00216981"/>
    <w:rsid w:val="002177E9"/>
    <w:rsid w:val="00220647"/>
    <w:rsid w:val="00221358"/>
    <w:rsid w:val="002213E2"/>
    <w:rsid w:val="00222109"/>
    <w:rsid w:val="00223CB9"/>
    <w:rsid w:val="002242CF"/>
    <w:rsid w:val="002262BD"/>
    <w:rsid w:val="00226774"/>
    <w:rsid w:val="00226D92"/>
    <w:rsid w:val="00227385"/>
    <w:rsid w:val="0023066E"/>
    <w:rsid w:val="00230C38"/>
    <w:rsid w:val="0023208D"/>
    <w:rsid w:val="00234785"/>
    <w:rsid w:val="00235756"/>
    <w:rsid w:val="00235770"/>
    <w:rsid w:val="00235823"/>
    <w:rsid w:val="0023597C"/>
    <w:rsid w:val="002409A2"/>
    <w:rsid w:val="00240D82"/>
    <w:rsid w:val="00240F96"/>
    <w:rsid w:val="002419E0"/>
    <w:rsid w:val="0024356E"/>
    <w:rsid w:val="00243E16"/>
    <w:rsid w:val="00245A2D"/>
    <w:rsid w:val="00245D21"/>
    <w:rsid w:val="002465F5"/>
    <w:rsid w:val="00246F51"/>
    <w:rsid w:val="00250087"/>
    <w:rsid w:val="002504DD"/>
    <w:rsid w:val="00253200"/>
    <w:rsid w:val="00253536"/>
    <w:rsid w:val="00253B76"/>
    <w:rsid w:val="00256940"/>
    <w:rsid w:val="00260392"/>
    <w:rsid w:val="002612C6"/>
    <w:rsid w:val="00261C4B"/>
    <w:rsid w:val="002620F5"/>
    <w:rsid w:val="002630E7"/>
    <w:rsid w:val="00263F56"/>
    <w:rsid w:val="00264618"/>
    <w:rsid w:val="00264A56"/>
    <w:rsid w:val="00264AC3"/>
    <w:rsid w:val="00270374"/>
    <w:rsid w:val="00270490"/>
    <w:rsid w:val="0027069C"/>
    <w:rsid w:val="00271250"/>
    <w:rsid w:val="00273D2D"/>
    <w:rsid w:val="00276249"/>
    <w:rsid w:val="00277162"/>
    <w:rsid w:val="00277C3D"/>
    <w:rsid w:val="00281CB5"/>
    <w:rsid w:val="0028289A"/>
    <w:rsid w:val="0028311F"/>
    <w:rsid w:val="00283215"/>
    <w:rsid w:val="002840C5"/>
    <w:rsid w:val="00286880"/>
    <w:rsid w:val="002871C4"/>
    <w:rsid w:val="00291480"/>
    <w:rsid w:val="002945EA"/>
    <w:rsid w:val="002949AF"/>
    <w:rsid w:val="00294B83"/>
    <w:rsid w:val="00295A7A"/>
    <w:rsid w:val="002972EC"/>
    <w:rsid w:val="00297C33"/>
    <w:rsid w:val="00297E79"/>
    <w:rsid w:val="002A0165"/>
    <w:rsid w:val="002A1747"/>
    <w:rsid w:val="002A2369"/>
    <w:rsid w:val="002A2819"/>
    <w:rsid w:val="002A3080"/>
    <w:rsid w:val="002A337D"/>
    <w:rsid w:val="002A731E"/>
    <w:rsid w:val="002B006C"/>
    <w:rsid w:val="002B17A8"/>
    <w:rsid w:val="002B30DB"/>
    <w:rsid w:val="002B5B33"/>
    <w:rsid w:val="002B685B"/>
    <w:rsid w:val="002B6CA4"/>
    <w:rsid w:val="002C1AA4"/>
    <w:rsid w:val="002C27B2"/>
    <w:rsid w:val="002C2B5B"/>
    <w:rsid w:val="002C3D84"/>
    <w:rsid w:val="002C3EE6"/>
    <w:rsid w:val="002C4DC1"/>
    <w:rsid w:val="002C54C2"/>
    <w:rsid w:val="002C55CF"/>
    <w:rsid w:val="002C70EB"/>
    <w:rsid w:val="002D1119"/>
    <w:rsid w:val="002D630E"/>
    <w:rsid w:val="002E1850"/>
    <w:rsid w:val="002E3EC2"/>
    <w:rsid w:val="002E66FE"/>
    <w:rsid w:val="002E753B"/>
    <w:rsid w:val="002E7803"/>
    <w:rsid w:val="002F19B6"/>
    <w:rsid w:val="002F52EF"/>
    <w:rsid w:val="002F5EC3"/>
    <w:rsid w:val="002F5EC7"/>
    <w:rsid w:val="002F699D"/>
    <w:rsid w:val="002F69D4"/>
    <w:rsid w:val="002F71F0"/>
    <w:rsid w:val="002F74EE"/>
    <w:rsid w:val="0030021E"/>
    <w:rsid w:val="00304FCC"/>
    <w:rsid w:val="003112C8"/>
    <w:rsid w:val="00312E72"/>
    <w:rsid w:val="00314AE6"/>
    <w:rsid w:val="00315E06"/>
    <w:rsid w:val="00316752"/>
    <w:rsid w:val="00320981"/>
    <w:rsid w:val="0032195F"/>
    <w:rsid w:val="003255D7"/>
    <w:rsid w:val="00326000"/>
    <w:rsid w:val="00327361"/>
    <w:rsid w:val="0033104A"/>
    <w:rsid w:val="0033208D"/>
    <w:rsid w:val="00332FB0"/>
    <w:rsid w:val="0033319F"/>
    <w:rsid w:val="00333269"/>
    <w:rsid w:val="00333954"/>
    <w:rsid w:val="00333EFF"/>
    <w:rsid w:val="00335E76"/>
    <w:rsid w:val="00336E7B"/>
    <w:rsid w:val="0033746F"/>
    <w:rsid w:val="0033797F"/>
    <w:rsid w:val="003400B1"/>
    <w:rsid w:val="00342487"/>
    <w:rsid w:val="003433E2"/>
    <w:rsid w:val="0034482E"/>
    <w:rsid w:val="00344947"/>
    <w:rsid w:val="003452AF"/>
    <w:rsid w:val="00346523"/>
    <w:rsid w:val="00351102"/>
    <w:rsid w:val="0035182C"/>
    <w:rsid w:val="00354CF1"/>
    <w:rsid w:val="00362F56"/>
    <w:rsid w:val="00364665"/>
    <w:rsid w:val="003656A8"/>
    <w:rsid w:val="00366393"/>
    <w:rsid w:val="00367DF2"/>
    <w:rsid w:val="00373B8A"/>
    <w:rsid w:val="00376E76"/>
    <w:rsid w:val="003772CD"/>
    <w:rsid w:val="00382543"/>
    <w:rsid w:val="003836C7"/>
    <w:rsid w:val="0038668A"/>
    <w:rsid w:val="00386CDD"/>
    <w:rsid w:val="003918F3"/>
    <w:rsid w:val="00392B2A"/>
    <w:rsid w:val="003949F3"/>
    <w:rsid w:val="00395577"/>
    <w:rsid w:val="0039662C"/>
    <w:rsid w:val="00397CE8"/>
    <w:rsid w:val="003A3DAA"/>
    <w:rsid w:val="003A49F4"/>
    <w:rsid w:val="003A7043"/>
    <w:rsid w:val="003A73F6"/>
    <w:rsid w:val="003A7DD3"/>
    <w:rsid w:val="003B0B3F"/>
    <w:rsid w:val="003B44EB"/>
    <w:rsid w:val="003B459F"/>
    <w:rsid w:val="003B64CC"/>
    <w:rsid w:val="003B7375"/>
    <w:rsid w:val="003C13DC"/>
    <w:rsid w:val="003C324D"/>
    <w:rsid w:val="003C58AC"/>
    <w:rsid w:val="003C5AA3"/>
    <w:rsid w:val="003C700B"/>
    <w:rsid w:val="003C7972"/>
    <w:rsid w:val="003D1132"/>
    <w:rsid w:val="003D2445"/>
    <w:rsid w:val="003D3182"/>
    <w:rsid w:val="003D460D"/>
    <w:rsid w:val="003E0FCC"/>
    <w:rsid w:val="003E1B62"/>
    <w:rsid w:val="003E4FE3"/>
    <w:rsid w:val="003E5F15"/>
    <w:rsid w:val="003E602E"/>
    <w:rsid w:val="003E635C"/>
    <w:rsid w:val="003E7AEE"/>
    <w:rsid w:val="003E7B80"/>
    <w:rsid w:val="003E7D81"/>
    <w:rsid w:val="003F147C"/>
    <w:rsid w:val="003F3B46"/>
    <w:rsid w:val="003F6F94"/>
    <w:rsid w:val="003F713B"/>
    <w:rsid w:val="00400CCB"/>
    <w:rsid w:val="004034D1"/>
    <w:rsid w:val="00404202"/>
    <w:rsid w:val="00404A4A"/>
    <w:rsid w:val="00404F85"/>
    <w:rsid w:val="00406240"/>
    <w:rsid w:val="00410D2C"/>
    <w:rsid w:val="004120C1"/>
    <w:rsid w:val="00412DBD"/>
    <w:rsid w:val="00413271"/>
    <w:rsid w:val="00413639"/>
    <w:rsid w:val="00413921"/>
    <w:rsid w:val="004211F2"/>
    <w:rsid w:val="00422E71"/>
    <w:rsid w:val="004238AE"/>
    <w:rsid w:val="00427AE3"/>
    <w:rsid w:val="00427E7B"/>
    <w:rsid w:val="0043083A"/>
    <w:rsid w:val="00432D48"/>
    <w:rsid w:val="00434A0B"/>
    <w:rsid w:val="0043620B"/>
    <w:rsid w:val="00442836"/>
    <w:rsid w:val="00443636"/>
    <w:rsid w:val="00443B77"/>
    <w:rsid w:val="00444AA5"/>
    <w:rsid w:val="0044656B"/>
    <w:rsid w:val="00446E3D"/>
    <w:rsid w:val="004472EE"/>
    <w:rsid w:val="004479EB"/>
    <w:rsid w:val="0045266C"/>
    <w:rsid w:val="00455930"/>
    <w:rsid w:val="00456060"/>
    <w:rsid w:val="00456C8A"/>
    <w:rsid w:val="00457123"/>
    <w:rsid w:val="00460161"/>
    <w:rsid w:val="0046039E"/>
    <w:rsid w:val="004632CD"/>
    <w:rsid w:val="0046433E"/>
    <w:rsid w:val="0046450E"/>
    <w:rsid w:val="004714B2"/>
    <w:rsid w:val="00471AC2"/>
    <w:rsid w:val="0047319A"/>
    <w:rsid w:val="00473DF8"/>
    <w:rsid w:val="0047409C"/>
    <w:rsid w:val="004740F9"/>
    <w:rsid w:val="00476566"/>
    <w:rsid w:val="00476D30"/>
    <w:rsid w:val="0048066D"/>
    <w:rsid w:val="0048129C"/>
    <w:rsid w:val="004833B9"/>
    <w:rsid w:val="00485A74"/>
    <w:rsid w:val="00486376"/>
    <w:rsid w:val="0048663D"/>
    <w:rsid w:val="004917E9"/>
    <w:rsid w:val="004940D0"/>
    <w:rsid w:val="00494150"/>
    <w:rsid w:val="0049486D"/>
    <w:rsid w:val="00496522"/>
    <w:rsid w:val="0049663D"/>
    <w:rsid w:val="004A3D15"/>
    <w:rsid w:val="004A466A"/>
    <w:rsid w:val="004A5621"/>
    <w:rsid w:val="004A6112"/>
    <w:rsid w:val="004A7044"/>
    <w:rsid w:val="004A7381"/>
    <w:rsid w:val="004A73A7"/>
    <w:rsid w:val="004A73DB"/>
    <w:rsid w:val="004B3085"/>
    <w:rsid w:val="004B3C4D"/>
    <w:rsid w:val="004B4991"/>
    <w:rsid w:val="004B49C8"/>
    <w:rsid w:val="004B592A"/>
    <w:rsid w:val="004B64A1"/>
    <w:rsid w:val="004B76BD"/>
    <w:rsid w:val="004C0C48"/>
    <w:rsid w:val="004C5419"/>
    <w:rsid w:val="004D1789"/>
    <w:rsid w:val="004D4E0A"/>
    <w:rsid w:val="004D63A6"/>
    <w:rsid w:val="004D72F6"/>
    <w:rsid w:val="004E0732"/>
    <w:rsid w:val="004E0BDE"/>
    <w:rsid w:val="004E0D97"/>
    <w:rsid w:val="004E21B3"/>
    <w:rsid w:val="004E341F"/>
    <w:rsid w:val="004E516F"/>
    <w:rsid w:val="004E6C55"/>
    <w:rsid w:val="004F0558"/>
    <w:rsid w:val="004F094E"/>
    <w:rsid w:val="004F2DBD"/>
    <w:rsid w:val="004F2EB5"/>
    <w:rsid w:val="004F3E98"/>
    <w:rsid w:val="004F5AB2"/>
    <w:rsid w:val="004F6933"/>
    <w:rsid w:val="004F70F2"/>
    <w:rsid w:val="004F722B"/>
    <w:rsid w:val="004F7862"/>
    <w:rsid w:val="00500E7E"/>
    <w:rsid w:val="00501098"/>
    <w:rsid w:val="005014AC"/>
    <w:rsid w:val="0050164C"/>
    <w:rsid w:val="00501DC7"/>
    <w:rsid w:val="00501E9D"/>
    <w:rsid w:val="0050239F"/>
    <w:rsid w:val="00503312"/>
    <w:rsid w:val="00504C1F"/>
    <w:rsid w:val="00505501"/>
    <w:rsid w:val="005077FD"/>
    <w:rsid w:val="005121C5"/>
    <w:rsid w:val="00517ED2"/>
    <w:rsid w:val="00521A2D"/>
    <w:rsid w:val="00522786"/>
    <w:rsid w:val="00526948"/>
    <w:rsid w:val="005301F1"/>
    <w:rsid w:val="00531AF5"/>
    <w:rsid w:val="00531FE2"/>
    <w:rsid w:val="005341CA"/>
    <w:rsid w:val="0053592F"/>
    <w:rsid w:val="00536239"/>
    <w:rsid w:val="005368BF"/>
    <w:rsid w:val="00537957"/>
    <w:rsid w:val="005409CE"/>
    <w:rsid w:val="00541146"/>
    <w:rsid w:val="005428C3"/>
    <w:rsid w:val="00544D61"/>
    <w:rsid w:val="005466F6"/>
    <w:rsid w:val="00550937"/>
    <w:rsid w:val="00552476"/>
    <w:rsid w:val="00553A64"/>
    <w:rsid w:val="00555135"/>
    <w:rsid w:val="00555363"/>
    <w:rsid w:val="00555AA9"/>
    <w:rsid w:val="00560B3F"/>
    <w:rsid w:val="00561BC4"/>
    <w:rsid w:val="00562ED8"/>
    <w:rsid w:val="00564330"/>
    <w:rsid w:val="0056536F"/>
    <w:rsid w:val="0056593A"/>
    <w:rsid w:val="00566F48"/>
    <w:rsid w:val="00566F68"/>
    <w:rsid w:val="005674FF"/>
    <w:rsid w:val="00570213"/>
    <w:rsid w:val="00570574"/>
    <w:rsid w:val="0057079B"/>
    <w:rsid w:val="00573AE8"/>
    <w:rsid w:val="00575C9A"/>
    <w:rsid w:val="00576C13"/>
    <w:rsid w:val="00577A7F"/>
    <w:rsid w:val="005856B4"/>
    <w:rsid w:val="005862A4"/>
    <w:rsid w:val="00587095"/>
    <w:rsid w:val="0058738E"/>
    <w:rsid w:val="0058784B"/>
    <w:rsid w:val="005928E9"/>
    <w:rsid w:val="00593984"/>
    <w:rsid w:val="00597425"/>
    <w:rsid w:val="005978FB"/>
    <w:rsid w:val="005A055B"/>
    <w:rsid w:val="005A1FE2"/>
    <w:rsid w:val="005A21B2"/>
    <w:rsid w:val="005A2382"/>
    <w:rsid w:val="005A4D7E"/>
    <w:rsid w:val="005A4F8B"/>
    <w:rsid w:val="005A6917"/>
    <w:rsid w:val="005B200E"/>
    <w:rsid w:val="005B300D"/>
    <w:rsid w:val="005B5E23"/>
    <w:rsid w:val="005C02EF"/>
    <w:rsid w:val="005C0B66"/>
    <w:rsid w:val="005C17E3"/>
    <w:rsid w:val="005C35C4"/>
    <w:rsid w:val="005C40BF"/>
    <w:rsid w:val="005C41A6"/>
    <w:rsid w:val="005C49C9"/>
    <w:rsid w:val="005C5525"/>
    <w:rsid w:val="005D012A"/>
    <w:rsid w:val="005D0D89"/>
    <w:rsid w:val="005D4308"/>
    <w:rsid w:val="005D500D"/>
    <w:rsid w:val="005D5C62"/>
    <w:rsid w:val="005D606F"/>
    <w:rsid w:val="005E1B38"/>
    <w:rsid w:val="005E22AF"/>
    <w:rsid w:val="005E3D28"/>
    <w:rsid w:val="005E4591"/>
    <w:rsid w:val="005F04E1"/>
    <w:rsid w:val="005F1B77"/>
    <w:rsid w:val="005F224B"/>
    <w:rsid w:val="005F2464"/>
    <w:rsid w:val="005F2534"/>
    <w:rsid w:val="005F5464"/>
    <w:rsid w:val="005F6205"/>
    <w:rsid w:val="005F7D64"/>
    <w:rsid w:val="005F7F62"/>
    <w:rsid w:val="00600037"/>
    <w:rsid w:val="00600451"/>
    <w:rsid w:val="00606A13"/>
    <w:rsid w:val="00606A22"/>
    <w:rsid w:val="00606ED2"/>
    <w:rsid w:val="006110B2"/>
    <w:rsid w:val="00611638"/>
    <w:rsid w:val="00614C7E"/>
    <w:rsid w:val="00617E8D"/>
    <w:rsid w:val="00620030"/>
    <w:rsid w:val="00620892"/>
    <w:rsid w:val="00620D4D"/>
    <w:rsid w:val="00621B10"/>
    <w:rsid w:val="0062561D"/>
    <w:rsid w:val="00632995"/>
    <w:rsid w:val="00636410"/>
    <w:rsid w:val="00636BE5"/>
    <w:rsid w:val="00636C8F"/>
    <w:rsid w:val="006401CD"/>
    <w:rsid w:val="00640817"/>
    <w:rsid w:val="00642D9A"/>
    <w:rsid w:val="006435CF"/>
    <w:rsid w:val="00644747"/>
    <w:rsid w:val="006457D9"/>
    <w:rsid w:val="00645F51"/>
    <w:rsid w:val="006473E9"/>
    <w:rsid w:val="00655908"/>
    <w:rsid w:val="00656FC6"/>
    <w:rsid w:val="00657A60"/>
    <w:rsid w:val="0066017D"/>
    <w:rsid w:val="00663167"/>
    <w:rsid w:val="00664FC4"/>
    <w:rsid w:val="00671321"/>
    <w:rsid w:val="00672BDB"/>
    <w:rsid w:val="00672D7E"/>
    <w:rsid w:val="00677C93"/>
    <w:rsid w:val="0068050F"/>
    <w:rsid w:val="0068119D"/>
    <w:rsid w:val="00683134"/>
    <w:rsid w:val="00684A46"/>
    <w:rsid w:val="00686489"/>
    <w:rsid w:val="00687AEB"/>
    <w:rsid w:val="0069110E"/>
    <w:rsid w:val="0069188D"/>
    <w:rsid w:val="006940AA"/>
    <w:rsid w:val="006959CE"/>
    <w:rsid w:val="006968ED"/>
    <w:rsid w:val="006A2850"/>
    <w:rsid w:val="006A37A7"/>
    <w:rsid w:val="006A42A6"/>
    <w:rsid w:val="006A4B5F"/>
    <w:rsid w:val="006A6F9E"/>
    <w:rsid w:val="006B2177"/>
    <w:rsid w:val="006B2861"/>
    <w:rsid w:val="006B2F73"/>
    <w:rsid w:val="006B364E"/>
    <w:rsid w:val="006B3C6B"/>
    <w:rsid w:val="006B5972"/>
    <w:rsid w:val="006B6294"/>
    <w:rsid w:val="006B62EA"/>
    <w:rsid w:val="006B6473"/>
    <w:rsid w:val="006C087D"/>
    <w:rsid w:val="006C3214"/>
    <w:rsid w:val="006C4383"/>
    <w:rsid w:val="006C4BF3"/>
    <w:rsid w:val="006C5DEC"/>
    <w:rsid w:val="006C62EE"/>
    <w:rsid w:val="006C6578"/>
    <w:rsid w:val="006C6A3D"/>
    <w:rsid w:val="006C7C1F"/>
    <w:rsid w:val="006D029C"/>
    <w:rsid w:val="006D16E6"/>
    <w:rsid w:val="006D24D4"/>
    <w:rsid w:val="006D360C"/>
    <w:rsid w:val="006D776F"/>
    <w:rsid w:val="006D7C9D"/>
    <w:rsid w:val="006E0F50"/>
    <w:rsid w:val="006E11E0"/>
    <w:rsid w:val="006E1BE6"/>
    <w:rsid w:val="006E5ECB"/>
    <w:rsid w:val="006F0627"/>
    <w:rsid w:val="006F2A37"/>
    <w:rsid w:val="006F3F85"/>
    <w:rsid w:val="006F47DB"/>
    <w:rsid w:val="006F66A5"/>
    <w:rsid w:val="006F7A11"/>
    <w:rsid w:val="007008F2"/>
    <w:rsid w:val="00701F31"/>
    <w:rsid w:val="007020D2"/>
    <w:rsid w:val="007029AC"/>
    <w:rsid w:val="007032C6"/>
    <w:rsid w:val="00703FA8"/>
    <w:rsid w:val="007040B8"/>
    <w:rsid w:val="007048E8"/>
    <w:rsid w:val="00706E79"/>
    <w:rsid w:val="00707385"/>
    <w:rsid w:val="007077B8"/>
    <w:rsid w:val="00710053"/>
    <w:rsid w:val="00711209"/>
    <w:rsid w:val="00712567"/>
    <w:rsid w:val="0071461A"/>
    <w:rsid w:val="0072054E"/>
    <w:rsid w:val="0072182A"/>
    <w:rsid w:val="00721F56"/>
    <w:rsid w:val="007228DB"/>
    <w:rsid w:val="00722D66"/>
    <w:rsid w:val="00725B7D"/>
    <w:rsid w:val="007331D1"/>
    <w:rsid w:val="00733E5F"/>
    <w:rsid w:val="00737623"/>
    <w:rsid w:val="007405D7"/>
    <w:rsid w:val="007422CC"/>
    <w:rsid w:val="00742939"/>
    <w:rsid w:val="00744199"/>
    <w:rsid w:val="00746246"/>
    <w:rsid w:val="007472C0"/>
    <w:rsid w:val="00747FF7"/>
    <w:rsid w:val="00750B64"/>
    <w:rsid w:val="00751A8C"/>
    <w:rsid w:val="00751D62"/>
    <w:rsid w:val="00754220"/>
    <w:rsid w:val="007550CE"/>
    <w:rsid w:val="0075627A"/>
    <w:rsid w:val="0075694A"/>
    <w:rsid w:val="00756DF5"/>
    <w:rsid w:val="007577C7"/>
    <w:rsid w:val="00761097"/>
    <w:rsid w:val="00762C22"/>
    <w:rsid w:val="007631F2"/>
    <w:rsid w:val="00765265"/>
    <w:rsid w:val="007653DA"/>
    <w:rsid w:val="00767AB6"/>
    <w:rsid w:val="007710CE"/>
    <w:rsid w:val="00771182"/>
    <w:rsid w:val="00771402"/>
    <w:rsid w:val="00773E24"/>
    <w:rsid w:val="0077447A"/>
    <w:rsid w:val="00774F26"/>
    <w:rsid w:val="00775392"/>
    <w:rsid w:val="00777453"/>
    <w:rsid w:val="007774AB"/>
    <w:rsid w:val="0078024F"/>
    <w:rsid w:val="00780CA9"/>
    <w:rsid w:val="00780F55"/>
    <w:rsid w:val="00782496"/>
    <w:rsid w:val="007842F7"/>
    <w:rsid w:val="00784799"/>
    <w:rsid w:val="007872AA"/>
    <w:rsid w:val="00787C30"/>
    <w:rsid w:val="00791357"/>
    <w:rsid w:val="00791EDE"/>
    <w:rsid w:val="0079314C"/>
    <w:rsid w:val="00793F9E"/>
    <w:rsid w:val="00794062"/>
    <w:rsid w:val="007942CC"/>
    <w:rsid w:val="0079498E"/>
    <w:rsid w:val="00794F04"/>
    <w:rsid w:val="00795795"/>
    <w:rsid w:val="007964ED"/>
    <w:rsid w:val="00796812"/>
    <w:rsid w:val="007A0F7B"/>
    <w:rsid w:val="007A13CA"/>
    <w:rsid w:val="007A1D5F"/>
    <w:rsid w:val="007A2BEF"/>
    <w:rsid w:val="007A3E71"/>
    <w:rsid w:val="007A41ED"/>
    <w:rsid w:val="007A611F"/>
    <w:rsid w:val="007B0D6A"/>
    <w:rsid w:val="007B1B33"/>
    <w:rsid w:val="007B3B10"/>
    <w:rsid w:val="007B3CDD"/>
    <w:rsid w:val="007B5258"/>
    <w:rsid w:val="007B6661"/>
    <w:rsid w:val="007C0564"/>
    <w:rsid w:val="007C0A21"/>
    <w:rsid w:val="007C20A3"/>
    <w:rsid w:val="007C49BF"/>
    <w:rsid w:val="007C5870"/>
    <w:rsid w:val="007C5979"/>
    <w:rsid w:val="007C74CE"/>
    <w:rsid w:val="007C78A7"/>
    <w:rsid w:val="007D0D6D"/>
    <w:rsid w:val="007D15DF"/>
    <w:rsid w:val="007D252A"/>
    <w:rsid w:val="007E22B0"/>
    <w:rsid w:val="007E2359"/>
    <w:rsid w:val="007E3B33"/>
    <w:rsid w:val="007E5956"/>
    <w:rsid w:val="007E69A5"/>
    <w:rsid w:val="007F07EF"/>
    <w:rsid w:val="007F0CA0"/>
    <w:rsid w:val="007F2261"/>
    <w:rsid w:val="007F3E5F"/>
    <w:rsid w:val="007F409A"/>
    <w:rsid w:val="007F5FAE"/>
    <w:rsid w:val="007F791A"/>
    <w:rsid w:val="00803173"/>
    <w:rsid w:val="008040C0"/>
    <w:rsid w:val="0080444E"/>
    <w:rsid w:val="008074D7"/>
    <w:rsid w:val="00807E5D"/>
    <w:rsid w:val="00810D7C"/>
    <w:rsid w:val="00812592"/>
    <w:rsid w:val="0081408F"/>
    <w:rsid w:val="00815D99"/>
    <w:rsid w:val="00816C91"/>
    <w:rsid w:val="00816F8C"/>
    <w:rsid w:val="008203A5"/>
    <w:rsid w:val="00820F26"/>
    <w:rsid w:val="00821106"/>
    <w:rsid w:val="008235AB"/>
    <w:rsid w:val="008253B1"/>
    <w:rsid w:val="00825B28"/>
    <w:rsid w:val="008268BF"/>
    <w:rsid w:val="00827AC3"/>
    <w:rsid w:val="008372FD"/>
    <w:rsid w:val="0083785D"/>
    <w:rsid w:val="00837F5D"/>
    <w:rsid w:val="008406FA"/>
    <w:rsid w:val="00840CCF"/>
    <w:rsid w:val="008426DE"/>
    <w:rsid w:val="008457B3"/>
    <w:rsid w:val="008463F4"/>
    <w:rsid w:val="00846DC2"/>
    <w:rsid w:val="00847A7C"/>
    <w:rsid w:val="0085130E"/>
    <w:rsid w:val="008518C6"/>
    <w:rsid w:val="00851DE0"/>
    <w:rsid w:val="00855359"/>
    <w:rsid w:val="00855445"/>
    <w:rsid w:val="00857164"/>
    <w:rsid w:val="00862E8C"/>
    <w:rsid w:val="008649B2"/>
    <w:rsid w:val="00865FEC"/>
    <w:rsid w:val="00870670"/>
    <w:rsid w:val="00871D19"/>
    <w:rsid w:val="00872127"/>
    <w:rsid w:val="00872ADC"/>
    <w:rsid w:val="00872CB8"/>
    <w:rsid w:val="00874CEA"/>
    <w:rsid w:val="00874F2D"/>
    <w:rsid w:val="00877EF7"/>
    <w:rsid w:val="00880459"/>
    <w:rsid w:val="0088615E"/>
    <w:rsid w:val="00886615"/>
    <w:rsid w:val="0089005A"/>
    <w:rsid w:val="00891832"/>
    <w:rsid w:val="00892FC6"/>
    <w:rsid w:val="00894821"/>
    <w:rsid w:val="00895599"/>
    <w:rsid w:val="008966FA"/>
    <w:rsid w:val="008A0899"/>
    <w:rsid w:val="008A137F"/>
    <w:rsid w:val="008A1477"/>
    <w:rsid w:val="008A1EC2"/>
    <w:rsid w:val="008A22B4"/>
    <w:rsid w:val="008A41D2"/>
    <w:rsid w:val="008A4C1F"/>
    <w:rsid w:val="008A5609"/>
    <w:rsid w:val="008A57C2"/>
    <w:rsid w:val="008A7258"/>
    <w:rsid w:val="008A78BA"/>
    <w:rsid w:val="008B2A5E"/>
    <w:rsid w:val="008B6EE0"/>
    <w:rsid w:val="008B7FE5"/>
    <w:rsid w:val="008C1563"/>
    <w:rsid w:val="008C2AC3"/>
    <w:rsid w:val="008C2B23"/>
    <w:rsid w:val="008C3800"/>
    <w:rsid w:val="008C56E7"/>
    <w:rsid w:val="008C7693"/>
    <w:rsid w:val="008D0003"/>
    <w:rsid w:val="008D0353"/>
    <w:rsid w:val="008D0853"/>
    <w:rsid w:val="008D4691"/>
    <w:rsid w:val="008D5C58"/>
    <w:rsid w:val="008E280C"/>
    <w:rsid w:val="008E382E"/>
    <w:rsid w:val="008E429D"/>
    <w:rsid w:val="008E467B"/>
    <w:rsid w:val="008E5DAB"/>
    <w:rsid w:val="008E653C"/>
    <w:rsid w:val="008E7F9D"/>
    <w:rsid w:val="008F06DC"/>
    <w:rsid w:val="008F182A"/>
    <w:rsid w:val="008F184F"/>
    <w:rsid w:val="008F1A20"/>
    <w:rsid w:val="008F2F3A"/>
    <w:rsid w:val="008F4904"/>
    <w:rsid w:val="008F60F1"/>
    <w:rsid w:val="008F6522"/>
    <w:rsid w:val="00900C72"/>
    <w:rsid w:val="00902422"/>
    <w:rsid w:val="00904477"/>
    <w:rsid w:val="00904A92"/>
    <w:rsid w:val="009057BD"/>
    <w:rsid w:val="00905BD3"/>
    <w:rsid w:val="009142C8"/>
    <w:rsid w:val="0091457F"/>
    <w:rsid w:val="00915D9C"/>
    <w:rsid w:val="00920825"/>
    <w:rsid w:val="00920874"/>
    <w:rsid w:val="009238BE"/>
    <w:rsid w:val="00923EF4"/>
    <w:rsid w:val="009247AF"/>
    <w:rsid w:val="00924FA8"/>
    <w:rsid w:val="00926BC1"/>
    <w:rsid w:val="0093035B"/>
    <w:rsid w:val="00930EE0"/>
    <w:rsid w:val="00930FCA"/>
    <w:rsid w:val="0093218D"/>
    <w:rsid w:val="0093300D"/>
    <w:rsid w:val="00935FDF"/>
    <w:rsid w:val="009360EF"/>
    <w:rsid w:val="009413BC"/>
    <w:rsid w:val="0094300D"/>
    <w:rsid w:val="00943255"/>
    <w:rsid w:val="009449D2"/>
    <w:rsid w:val="00944A49"/>
    <w:rsid w:val="00945E1D"/>
    <w:rsid w:val="009507A3"/>
    <w:rsid w:val="009537A3"/>
    <w:rsid w:val="0095422D"/>
    <w:rsid w:val="0095543A"/>
    <w:rsid w:val="00955F23"/>
    <w:rsid w:val="0095604C"/>
    <w:rsid w:val="00957301"/>
    <w:rsid w:val="00962079"/>
    <w:rsid w:val="0096431A"/>
    <w:rsid w:val="009653EC"/>
    <w:rsid w:val="009670D3"/>
    <w:rsid w:val="009678C4"/>
    <w:rsid w:val="00970B36"/>
    <w:rsid w:val="00970CC1"/>
    <w:rsid w:val="009724A9"/>
    <w:rsid w:val="009727C2"/>
    <w:rsid w:val="00972F59"/>
    <w:rsid w:val="00973F9B"/>
    <w:rsid w:val="0097431C"/>
    <w:rsid w:val="00976D66"/>
    <w:rsid w:val="0097738D"/>
    <w:rsid w:val="00981394"/>
    <w:rsid w:val="009829F1"/>
    <w:rsid w:val="00982A0B"/>
    <w:rsid w:val="00984691"/>
    <w:rsid w:val="00985C7D"/>
    <w:rsid w:val="00986E76"/>
    <w:rsid w:val="009935D7"/>
    <w:rsid w:val="009940F2"/>
    <w:rsid w:val="0099473F"/>
    <w:rsid w:val="00994841"/>
    <w:rsid w:val="00995E8F"/>
    <w:rsid w:val="009A0C00"/>
    <w:rsid w:val="009A1DE7"/>
    <w:rsid w:val="009A2E67"/>
    <w:rsid w:val="009A3656"/>
    <w:rsid w:val="009A4879"/>
    <w:rsid w:val="009A4AF5"/>
    <w:rsid w:val="009A6365"/>
    <w:rsid w:val="009A6792"/>
    <w:rsid w:val="009A6BD5"/>
    <w:rsid w:val="009A7DAA"/>
    <w:rsid w:val="009B00AB"/>
    <w:rsid w:val="009B094C"/>
    <w:rsid w:val="009B2239"/>
    <w:rsid w:val="009B42AB"/>
    <w:rsid w:val="009B4DE1"/>
    <w:rsid w:val="009B5EAC"/>
    <w:rsid w:val="009B6402"/>
    <w:rsid w:val="009B73CB"/>
    <w:rsid w:val="009B7F6E"/>
    <w:rsid w:val="009C2D1E"/>
    <w:rsid w:val="009C3BEA"/>
    <w:rsid w:val="009C4AF0"/>
    <w:rsid w:val="009C5680"/>
    <w:rsid w:val="009D0233"/>
    <w:rsid w:val="009D04EF"/>
    <w:rsid w:val="009D1280"/>
    <w:rsid w:val="009D170A"/>
    <w:rsid w:val="009D39AA"/>
    <w:rsid w:val="009D6924"/>
    <w:rsid w:val="009D72E0"/>
    <w:rsid w:val="009D734D"/>
    <w:rsid w:val="009E161B"/>
    <w:rsid w:val="009F4257"/>
    <w:rsid w:val="009F606C"/>
    <w:rsid w:val="009F789C"/>
    <w:rsid w:val="00A006F2"/>
    <w:rsid w:val="00A0272F"/>
    <w:rsid w:val="00A02E99"/>
    <w:rsid w:val="00A05111"/>
    <w:rsid w:val="00A053AA"/>
    <w:rsid w:val="00A05A33"/>
    <w:rsid w:val="00A05DDD"/>
    <w:rsid w:val="00A06DA0"/>
    <w:rsid w:val="00A06DF9"/>
    <w:rsid w:val="00A10ADC"/>
    <w:rsid w:val="00A157E3"/>
    <w:rsid w:val="00A162F4"/>
    <w:rsid w:val="00A16881"/>
    <w:rsid w:val="00A16AE6"/>
    <w:rsid w:val="00A2141D"/>
    <w:rsid w:val="00A22926"/>
    <w:rsid w:val="00A22F95"/>
    <w:rsid w:val="00A253B3"/>
    <w:rsid w:val="00A2540D"/>
    <w:rsid w:val="00A25560"/>
    <w:rsid w:val="00A2592C"/>
    <w:rsid w:val="00A261DE"/>
    <w:rsid w:val="00A26FA8"/>
    <w:rsid w:val="00A27631"/>
    <w:rsid w:val="00A310AC"/>
    <w:rsid w:val="00A340F4"/>
    <w:rsid w:val="00A34448"/>
    <w:rsid w:val="00A34BF0"/>
    <w:rsid w:val="00A34E2B"/>
    <w:rsid w:val="00A373F2"/>
    <w:rsid w:val="00A418A3"/>
    <w:rsid w:val="00A43023"/>
    <w:rsid w:val="00A43503"/>
    <w:rsid w:val="00A44D2A"/>
    <w:rsid w:val="00A45C02"/>
    <w:rsid w:val="00A465F0"/>
    <w:rsid w:val="00A5023D"/>
    <w:rsid w:val="00A511AB"/>
    <w:rsid w:val="00A5164C"/>
    <w:rsid w:val="00A51FD5"/>
    <w:rsid w:val="00A53A3B"/>
    <w:rsid w:val="00A53CF5"/>
    <w:rsid w:val="00A544F2"/>
    <w:rsid w:val="00A576A4"/>
    <w:rsid w:val="00A63AE0"/>
    <w:rsid w:val="00A642AC"/>
    <w:rsid w:val="00A6708A"/>
    <w:rsid w:val="00A67E17"/>
    <w:rsid w:val="00A7151D"/>
    <w:rsid w:val="00A7161C"/>
    <w:rsid w:val="00A722BC"/>
    <w:rsid w:val="00A725EC"/>
    <w:rsid w:val="00A739DF"/>
    <w:rsid w:val="00A74B90"/>
    <w:rsid w:val="00A7596C"/>
    <w:rsid w:val="00A7663C"/>
    <w:rsid w:val="00A76823"/>
    <w:rsid w:val="00A778B4"/>
    <w:rsid w:val="00A814FF"/>
    <w:rsid w:val="00A82959"/>
    <w:rsid w:val="00A82B80"/>
    <w:rsid w:val="00A82F69"/>
    <w:rsid w:val="00A82F6A"/>
    <w:rsid w:val="00A83E36"/>
    <w:rsid w:val="00A84257"/>
    <w:rsid w:val="00A84700"/>
    <w:rsid w:val="00A84890"/>
    <w:rsid w:val="00A84B01"/>
    <w:rsid w:val="00A84EF7"/>
    <w:rsid w:val="00A86C97"/>
    <w:rsid w:val="00A921B5"/>
    <w:rsid w:val="00A9353D"/>
    <w:rsid w:val="00AA1DD8"/>
    <w:rsid w:val="00AA1E9D"/>
    <w:rsid w:val="00AA4A27"/>
    <w:rsid w:val="00AA59AC"/>
    <w:rsid w:val="00AA5FB8"/>
    <w:rsid w:val="00AA605E"/>
    <w:rsid w:val="00AA60E3"/>
    <w:rsid w:val="00AA6B8A"/>
    <w:rsid w:val="00AA72CC"/>
    <w:rsid w:val="00AA7385"/>
    <w:rsid w:val="00AA7D72"/>
    <w:rsid w:val="00AB07A9"/>
    <w:rsid w:val="00AB10F4"/>
    <w:rsid w:val="00AB2515"/>
    <w:rsid w:val="00AB2D62"/>
    <w:rsid w:val="00AB2E5E"/>
    <w:rsid w:val="00AC069C"/>
    <w:rsid w:val="00AC0B56"/>
    <w:rsid w:val="00AC1727"/>
    <w:rsid w:val="00AC2116"/>
    <w:rsid w:val="00AC2D65"/>
    <w:rsid w:val="00AC358F"/>
    <w:rsid w:val="00AC3C45"/>
    <w:rsid w:val="00AC63CD"/>
    <w:rsid w:val="00AD0F3A"/>
    <w:rsid w:val="00AD3471"/>
    <w:rsid w:val="00AD3769"/>
    <w:rsid w:val="00AD48F0"/>
    <w:rsid w:val="00AD4E46"/>
    <w:rsid w:val="00AD5FD4"/>
    <w:rsid w:val="00AD7C11"/>
    <w:rsid w:val="00AE0FB5"/>
    <w:rsid w:val="00AE10B0"/>
    <w:rsid w:val="00AE1D0F"/>
    <w:rsid w:val="00AE4937"/>
    <w:rsid w:val="00AE5E62"/>
    <w:rsid w:val="00AF002C"/>
    <w:rsid w:val="00AF0B09"/>
    <w:rsid w:val="00AF0E23"/>
    <w:rsid w:val="00AF30BC"/>
    <w:rsid w:val="00AF6C40"/>
    <w:rsid w:val="00AF7932"/>
    <w:rsid w:val="00B001BC"/>
    <w:rsid w:val="00B01A3D"/>
    <w:rsid w:val="00B01E6E"/>
    <w:rsid w:val="00B032B1"/>
    <w:rsid w:val="00B04819"/>
    <w:rsid w:val="00B04967"/>
    <w:rsid w:val="00B06F2C"/>
    <w:rsid w:val="00B10189"/>
    <w:rsid w:val="00B116CC"/>
    <w:rsid w:val="00B11DFA"/>
    <w:rsid w:val="00B13EF3"/>
    <w:rsid w:val="00B147F2"/>
    <w:rsid w:val="00B14E66"/>
    <w:rsid w:val="00B1663B"/>
    <w:rsid w:val="00B16AC0"/>
    <w:rsid w:val="00B16D8D"/>
    <w:rsid w:val="00B179A0"/>
    <w:rsid w:val="00B17B11"/>
    <w:rsid w:val="00B17FE6"/>
    <w:rsid w:val="00B20D55"/>
    <w:rsid w:val="00B24E1A"/>
    <w:rsid w:val="00B2523B"/>
    <w:rsid w:val="00B26084"/>
    <w:rsid w:val="00B264DC"/>
    <w:rsid w:val="00B3039C"/>
    <w:rsid w:val="00B30B8A"/>
    <w:rsid w:val="00B32E58"/>
    <w:rsid w:val="00B33183"/>
    <w:rsid w:val="00B3338D"/>
    <w:rsid w:val="00B36B61"/>
    <w:rsid w:val="00B375B3"/>
    <w:rsid w:val="00B4043D"/>
    <w:rsid w:val="00B4163A"/>
    <w:rsid w:val="00B506A6"/>
    <w:rsid w:val="00B52589"/>
    <w:rsid w:val="00B540BB"/>
    <w:rsid w:val="00B54DD1"/>
    <w:rsid w:val="00B55BA0"/>
    <w:rsid w:val="00B575AA"/>
    <w:rsid w:val="00B578BA"/>
    <w:rsid w:val="00B6127D"/>
    <w:rsid w:val="00B61616"/>
    <w:rsid w:val="00B61CB8"/>
    <w:rsid w:val="00B63657"/>
    <w:rsid w:val="00B63806"/>
    <w:rsid w:val="00B63FFE"/>
    <w:rsid w:val="00B65059"/>
    <w:rsid w:val="00B657FB"/>
    <w:rsid w:val="00B66E32"/>
    <w:rsid w:val="00B678F8"/>
    <w:rsid w:val="00B70A24"/>
    <w:rsid w:val="00B72EC1"/>
    <w:rsid w:val="00B73628"/>
    <w:rsid w:val="00B74FEE"/>
    <w:rsid w:val="00B7542A"/>
    <w:rsid w:val="00B75EDD"/>
    <w:rsid w:val="00B77AE0"/>
    <w:rsid w:val="00B77B07"/>
    <w:rsid w:val="00B77EA7"/>
    <w:rsid w:val="00B80EBB"/>
    <w:rsid w:val="00B81173"/>
    <w:rsid w:val="00B811C7"/>
    <w:rsid w:val="00B8148E"/>
    <w:rsid w:val="00B819ED"/>
    <w:rsid w:val="00B81D92"/>
    <w:rsid w:val="00B86D44"/>
    <w:rsid w:val="00B90572"/>
    <w:rsid w:val="00B91786"/>
    <w:rsid w:val="00B92412"/>
    <w:rsid w:val="00B925C9"/>
    <w:rsid w:val="00B93B6A"/>
    <w:rsid w:val="00B94B59"/>
    <w:rsid w:val="00B9594E"/>
    <w:rsid w:val="00B96BAD"/>
    <w:rsid w:val="00B97190"/>
    <w:rsid w:val="00B975DA"/>
    <w:rsid w:val="00B9795B"/>
    <w:rsid w:val="00BA0674"/>
    <w:rsid w:val="00BA0C6F"/>
    <w:rsid w:val="00BA1A32"/>
    <w:rsid w:val="00BA3F66"/>
    <w:rsid w:val="00BA4E90"/>
    <w:rsid w:val="00BA6065"/>
    <w:rsid w:val="00BB0A51"/>
    <w:rsid w:val="00BB227C"/>
    <w:rsid w:val="00BB3359"/>
    <w:rsid w:val="00BB3373"/>
    <w:rsid w:val="00BB5504"/>
    <w:rsid w:val="00BB69D9"/>
    <w:rsid w:val="00BB6B43"/>
    <w:rsid w:val="00BB6C29"/>
    <w:rsid w:val="00BC2D7E"/>
    <w:rsid w:val="00BC3F62"/>
    <w:rsid w:val="00BC4331"/>
    <w:rsid w:val="00BC5060"/>
    <w:rsid w:val="00BC6DE3"/>
    <w:rsid w:val="00BC7528"/>
    <w:rsid w:val="00BC7713"/>
    <w:rsid w:val="00BC7E13"/>
    <w:rsid w:val="00BD0035"/>
    <w:rsid w:val="00BD0DA5"/>
    <w:rsid w:val="00BD152D"/>
    <w:rsid w:val="00BD26D6"/>
    <w:rsid w:val="00BD5585"/>
    <w:rsid w:val="00BD5C3C"/>
    <w:rsid w:val="00BE3782"/>
    <w:rsid w:val="00BE38DD"/>
    <w:rsid w:val="00BE579E"/>
    <w:rsid w:val="00BE74F9"/>
    <w:rsid w:val="00BF0818"/>
    <w:rsid w:val="00BF0821"/>
    <w:rsid w:val="00BF1E23"/>
    <w:rsid w:val="00BF1F30"/>
    <w:rsid w:val="00BF24A3"/>
    <w:rsid w:val="00BF2601"/>
    <w:rsid w:val="00BF32F9"/>
    <w:rsid w:val="00BF3C1B"/>
    <w:rsid w:val="00C0108E"/>
    <w:rsid w:val="00C02CDA"/>
    <w:rsid w:val="00C02DC5"/>
    <w:rsid w:val="00C04309"/>
    <w:rsid w:val="00C050B0"/>
    <w:rsid w:val="00C10FAD"/>
    <w:rsid w:val="00C151CE"/>
    <w:rsid w:val="00C1561C"/>
    <w:rsid w:val="00C1755A"/>
    <w:rsid w:val="00C20438"/>
    <w:rsid w:val="00C221AD"/>
    <w:rsid w:val="00C2235D"/>
    <w:rsid w:val="00C24812"/>
    <w:rsid w:val="00C256DF"/>
    <w:rsid w:val="00C258E7"/>
    <w:rsid w:val="00C2723D"/>
    <w:rsid w:val="00C330FF"/>
    <w:rsid w:val="00C33F81"/>
    <w:rsid w:val="00C347A3"/>
    <w:rsid w:val="00C36AD4"/>
    <w:rsid w:val="00C36BE5"/>
    <w:rsid w:val="00C37404"/>
    <w:rsid w:val="00C40754"/>
    <w:rsid w:val="00C4186C"/>
    <w:rsid w:val="00C42BE8"/>
    <w:rsid w:val="00C441C9"/>
    <w:rsid w:val="00C459D3"/>
    <w:rsid w:val="00C47A19"/>
    <w:rsid w:val="00C5159F"/>
    <w:rsid w:val="00C52124"/>
    <w:rsid w:val="00C60681"/>
    <w:rsid w:val="00C61E93"/>
    <w:rsid w:val="00C63842"/>
    <w:rsid w:val="00C63C15"/>
    <w:rsid w:val="00C63D1F"/>
    <w:rsid w:val="00C63D8F"/>
    <w:rsid w:val="00C647CF"/>
    <w:rsid w:val="00C70398"/>
    <w:rsid w:val="00C71F4F"/>
    <w:rsid w:val="00C73297"/>
    <w:rsid w:val="00C7374E"/>
    <w:rsid w:val="00C801F2"/>
    <w:rsid w:val="00C8083E"/>
    <w:rsid w:val="00C81D7B"/>
    <w:rsid w:val="00C822D2"/>
    <w:rsid w:val="00C83FEF"/>
    <w:rsid w:val="00C84010"/>
    <w:rsid w:val="00C8615B"/>
    <w:rsid w:val="00C866B0"/>
    <w:rsid w:val="00C911EE"/>
    <w:rsid w:val="00C91655"/>
    <w:rsid w:val="00C951D2"/>
    <w:rsid w:val="00C95940"/>
    <w:rsid w:val="00C96771"/>
    <w:rsid w:val="00C96D09"/>
    <w:rsid w:val="00CA0061"/>
    <w:rsid w:val="00CA0239"/>
    <w:rsid w:val="00CA0DA0"/>
    <w:rsid w:val="00CA23EE"/>
    <w:rsid w:val="00CA3DCC"/>
    <w:rsid w:val="00CA4649"/>
    <w:rsid w:val="00CA4AFB"/>
    <w:rsid w:val="00CA5C8E"/>
    <w:rsid w:val="00CA60FB"/>
    <w:rsid w:val="00CB0753"/>
    <w:rsid w:val="00CB0A19"/>
    <w:rsid w:val="00CB0D65"/>
    <w:rsid w:val="00CB3997"/>
    <w:rsid w:val="00CB47A6"/>
    <w:rsid w:val="00CB491B"/>
    <w:rsid w:val="00CB5ED5"/>
    <w:rsid w:val="00CB5F5D"/>
    <w:rsid w:val="00CC0797"/>
    <w:rsid w:val="00CC1DBD"/>
    <w:rsid w:val="00CC22C3"/>
    <w:rsid w:val="00CC2E60"/>
    <w:rsid w:val="00CC6365"/>
    <w:rsid w:val="00CC7233"/>
    <w:rsid w:val="00CC7ABE"/>
    <w:rsid w:val="00CC7BC5"/>
    <w:rsid w:val="00CD0C6B"/>
    <w:rsid w:val="00CD0D6C"/>
    <w:rsid w:val="00CD2FF9"/>
    <w:rsid w:val="00CD37A1"/>
    <w:rsid w:val="00CD3EBE"/>
    <w:rsid w:val="00CD63B2"/>
    <w:rsid w:val="00CD71C2"/>
    <w:rsid w:val="00CD7AAD"/>
    <w:rsid w:val="00CE1A82"/>
    <w:rsid w:val="00CE2806"/>
    <w:rsid w:val="00CE28C2"/>
    <w:rsid w:val="00CE448C"/>
    <w:rsid w:val="00CE5E05"/>
    <w:rsid w:val="00CE6CCD"/>
    <w:rsid w:val="00CE7607"/>
    <w:rsid w:val="00CF008D"/>
    <w:rsid w:val="00CF01C0"/>
    <w:rsid w:val="00CF1947"/>
    <w:rsid w:val="00CF2379"/>
    <w:rsid w:val="00CF2453"/>
    <w:rsid w:val="00D00EF5"/>
    <w:rsid w:val="00D013D4"/>
    <w:rsid w:val="00D054FE"/>
    <w:rsid w:val="00D071E5"/>
    <w:rsid w:val="00D1080F"/>
    <w:rsid w:val="00D11F66"/>
    <w:rsid w:val="00D12D77"/>
    <w:rsid w:val="00D1427B"/>
    <w:rsid w:val="00D147C7"/>
    <w:rsid w:val="00D14E6F"/>
    <w:rsid w:val="00D159F8"/>
    <w:rsid w:val="00D15CDF"/>
    <w:rsid w:val="00D1669C"/>
    <w:rsid w:val="00D2097A"/>
    <w:rsid w:val="00D21775"/>
    <w:rsid w:val="00D21E1B"/>
    <w:rsid w:val="00D21FA0"/>
    <w:rsid w:val="00D253EE"/>
    <w:rsid w:val="00D265F1"/>
    <w:rsid w:val="00D37F25"/>
    <w:rsid w:val="00D421F3"/>
    <w:rsid w:val="00D4231E"/>
    <w:rsid w:val="00D42570"/>
    <w:rsid w:val="00D43972"/>
    <w:rsid w:val="00D46D76"/>
    <w:rsid w:val="00D46E41"/>
    <w:rsid w:val="00D47C66"/>
    <w:rsid w:val="00D47FDB"/>
    <w:rsid w:val="00D50313"/>
    <w:rsid w:val="00D51B4A"/>
    <w:rsid w:val="00D52A5A"/>
    <w:rsid w:val="00D52B1A"/>
    <w:rsid w:val="00D531AD"/>
    <w:rsid w:val="00D53EFA"/>
    <w:rsid w:val="00D57993"/>
    <w:rsid w:val="00D57C91"/>
    <w:rsid w:val="00D57E64"/>
    <w:rsid w:val="00D61C21"/>
    <w:rsid w:val="00D63207"/>
    <w:rsid w:val="00D63908"/>
    <w:rsid w:val="00D63B54"/>
    <w:rsid w:val="00D64B48"/>
    <w:rsid w:val="00D64F74"/>
    <w:rsid w:val="00D65725"/>
    <w:rsid w:val="00D65B63"/>
    <w:rsid w:val="00D70404"/>
    <w:rsid w:val="00D71718"/>
    <w:rsid w:val="00D71A28"/>
    <w:rsid w:val="00D7430D"/>
    <w:rsid w:val="00D74D68"/>
    <w:rsid w:val="00D750EA"/>
    <w:rsid w:val="00D75941"/>
    <w:rsid w:val="00D7666A"/>
    <w:rsid w:val="00D77159"/>
    <w:rsid w:val="00D7743C"/>
    <w:rsid w:val="00D80366"/>
    <w:rsid w:val="00D80D85"/>
    <w:rsid w:val="00D81C9F"/>
    <w:rsid w:val="00D821E9"/>
    <w:rsid w:val="00D83D1F"/>
    <w:rsid w:val="00D847F8"/>
    <w:rsid w:val="00D84E02"/>
    <w:rsid w:val="00D8657E"/>
    <w:rsid w:val="00D86C99"/>
    <w:rsid w:val="00D90FE9"/>
    <w:rsid w:val="00D91AF2"/>
    <w:rsid w:val="00D942EA"/>
    <w:rsid w:val="00D951E7"/>
    <w:rsid w:val="00D965D1"/>
    <w:rsid w:val="00DA1E8A"/>
    <w:rsid w:val="00DA3968"/>
    <w:rsid w:val="00DA3B9F"/>
    <w:rsid w:val="00DA53DA"/>
    <w:rsid w:val="00DA5B3A"/>
    <w:rsid w:val="00DA6D51"/>
    <w:rsid w:val="00DA72FE"/>
    <w:rsid w:val="00DA7D43"/>
    <w:rsid w:val="00DB0581"/>
    <w:rsid w:val="00DB1CC1"/>
    <w:rsid w:val="00DB257B"/>
    <w:rsid w:val="00DB2939"/>
    <w:rsid w:val="00DB2AAE"/>
    <w:rsid w:val="00DB3105"/>
    <w:rsid w:val="00DB47B1"/>
    <w:rsid w:val="00DB5AD2"/>
    <w:rsid w:val="00DB6280"/>
    <w:rsid w:val="00DB7C89"/>
    <w:rsid w:val="00DC09F8"/>
    <w:rsid w:val="00DC14DD"/>
    <w:rsid w:val="00DC15E4"/>
    <w:rsid w:val="00DC1C55"/>
    <w:rsid w:val="00DC2210"/>
    <w:rsid w:val="00DC2447"/>
    <w:rsid w:val="00DC27A3"/>
    <w:rsid w:val="00DC2BFA"/>
    <w:rsid w:val="00DC4901"/>
    <w:rsid w:val="00DC66C2"/>
    <w:rsid w:val="00DC6BD0"/>
    <w:rsid w:val="00DC7398"/>
    <w:rsid w:val="00DD051F"/>
    <w:rsid w:val="00DD38CD"/>
    <w:rsid w:val="00DD5715"/>
    <w:rsid w:val="00DE04C2"/>
    <w:rsid w:val="00DE0C5E"/>
    <w:rsid w:val="00DE1788"/>
    <w:rsid w:val="00DE24E2"/>
    <w:rsid w:val="00DE26F2"/>
    <w:rsid w:val="00DE46DC"/>
    <w:rsid w:val="00DE503F"/>
    <w:rsid w:val="00DE574C"/>
    <w:rsid w:val="00DF0097"/>
    <w:rsid w:val="00DF00B2"/>
    <w:rsid w:val="00DF05C5"/>
    <w:rsid w:val="00DF3AB3"/>
    <w:rsid w:val="00DF45C7"/>
    <w:rsid w:val="00DF5243"/>
    <w:rsid w:val="00DF66CE"/>
    <w:rsid w:val="00DF69E0"/>
    <w:rsid w:val="00E023C9"/>
    <w:rsid w:val="00E0262E"/>
    <w:rsid w:val="00E12A94"/>
    <w:rsid w:val="00E137FF"/>
    <w:rsid w:val="00E1394B"/>
    <w:rsid w:val="00E14B38"/>
    <w:rsid w:val="00E15510"/>
    <w:rsid w:val="00E2091D"/>
    <w:rsid w:val="00E2145B"/>
    <w:rsid w:val="00E22BDC"/>
    <w:rsid w:val="00E23372"/>
    <w:rsid w:val="00E2362C"/>
    <w:rsid w:val="00E301B4"/>
    <w:rsid w:val="00E307F9"/>
    <w:rsid w:val="00E30BE3"/>
    <w:rsid w:val="00E320BF"/>
    <w:rsid w:val="00E3343C"/>
    <w:rsid w:val="00E33E03"/>
    <w:rsid w:val="00E349C4"/>
    <w:rsid w:val="00E349D2"/>
    <w:rsid w:val="00E34E7B"/>
    <w:rsid w:val="00E3592E"/>
    <w:rsid w:val="00E423F5"/>
    <w:rsid w:val="00E434D9"/>
    <w:rsid w:val="00E4435F"/>
    <w:rsid w:val="00E455DC"/>
    <w:rsid w:val="00E46602"/>
    <w:rsid w:val="00E468FC"/>
    <w:rsid w:val="00E50540"/>
    <w:rsid w:val="00E5119A"/>
    <w:rsid w:val="00E54184"/>
    <w:rsid w:val="00E57714"/>
    <w:rsid w:val="00E57AF5"/>
    <w:rsid w:val="00E57CB5"/>
    <w:rsid w:val="00E655CE"/>
    <w:rsid w:val="00E66DE0"/>
    <w:rsid w:val="00E70B2F"/>
    <w:rsid w:val="00E72C09"/>
    <w:rsid w:val="00E7633E"/>
    <w:rsid w:val="00E77615"/>
    <w:rsid w:val="00E8137B"/>
    <w:rsid w:val="00E81D3B"/>
    <w:rsid w:val="00E8370C"/>
    <w:rsid w:val="00E8444B"/>
    <w:rsid w:val="00E84A4E"/>
    <w:rsid w:val="00E860BF"/>
    <w:rsid w:val="00E86705"/>
    <w:rsid w:val="00E87E77"/>
    <w:rsid w:val="00E90C32"/>
    <w:rsid w:val="00E918EF"/>
    <w:rsid w:val="00E96925"/>
    <w:rsid w:val="00E97353"/>
    <w:rsid w:val="00E979F1"/>
    <w:rsid w:val="00E97E08"/>
    <w:rsid w:val="00EA071A"/>
    <w:rsid w:val="00EA077F"/>
    <w:rsid w:val="00EA12E5"/>
    <w:rsid w:val="00EA2DFD"/>
    <w:rsid w:val="00EA47A3"/>
    <w:rsid w:val="00EA6608"/>
    <w:rsid w:val="00EA773B"/>
    <w:rsid w:val="00EB16E1"/>
    <w:rsid w:val="00EB17B1"/>
    <w:rsid w:val="00EB441E"/>
    <w:rsid w:val="00EB5075"/>
    <w:rsid w:val="00EB5F84"/>
    <w:rsid w:val="00EB71A9"/>
    <w:rsid w:val="00EB747B"/>
    <w:rsid w:val="00EC2A38"/>
    <w:rsid w:val="00EC2B35"/>
    <w:rsid w:val="00ED0529"/>
    <w:rsid w:val="00ED1E13"/>
    <w:rsid w:val="00ED3DAB"/>
    <w:rsid w:val="00ED512F"/>
    <w:rsid w:val="00ED7B4E"/>
    <w:rsid w:val="00EE1100"/>
    <w:rsid w:val="00EE2A9F"/>
    <w:rsid w:val="00EE390E"/>
    <w:rsid w:val="00EE5F92"/>
    <w:rsid w:val="00EE7B41"/>
    <w:rsid w:val="00EF32E8"/>
    <w:rsid w:val="00EF637A"/>
    <w:rsid w:val="00F004CD"/>
    <w:rsid w:val="00F0170C"/>
    <w:rsid w:val="00F02BDA"/>
    <w:rsid w:val="00F03324"/>
    <w:rsid w:val="00F050FE"/>
    <w:rsid w:val="00F071E9"/>
    <w:rsid w:val="00F074B0"/>
    <w:rsid w:val="00F10361"/>
    <w:rsid w:val="00F10408"/>
    <w:rsid w:val="00F128F9"/>
    <w:rsid w:val="00F158BE"/>
    <w:rsid w:val="00F17263"/>
    <w:rsid w:val="00F17F6E"/>
    <w:rsid w:val="00F21D0A"/>
    <w:rsid w:val="00F22E26"/>
    <w:rsid w:val="00F22EB1"/>
    <w:rsid w:val="00F232E2"/>
    <w:rsid w:val="00F247F5"/>
    <w:rsid w:val="00F263E9"/>
    <w:rsid w:val="00F26624"/>
    <w:rsid w:val="00F26E45"/>
    <w:rsid w:val="00F306EE"/>
    <w:rsid w:val="00F33689"/>
    <w:rsid w:val="00F34F5D"/>
    <w:rsid w:val="00F4000B"/>
    <w:rsid w:val="00F41D13"/>
    <w:rsid w:val="00F423BF"/>
    <w:rsid w:val="00F46BAE"/>
    <w:rsid w:val="00F5058F"/>
    <w:rsid w:val="00F50A97"/>
    <w:rsid w:val="00F50B71"/>
    <w:rsid w:val="00F519FE"/>
    <w:rsid w:val="00F53945"/>
    <w:rsid w:val="00F568F9"/>
    <w:rsid w:val="00F56FF5"/>
    <w:rsid w:val="00F6198A"/>
    <w:rsid w:val="00F67A94"/>
    <w:rsid w:val="00F67CF4"/>
    <w:rsid w:val="00F70DCC"/>
    <w:rsid w:val="00F722F8"/>
    <w:rsid w:val="00F72F44"/>
    <w:rsid w:val="00F73340"/>
    <w:rsid w:val="00F739E3"/>
    <w:rsid w:val="00F77268"/>
    <w:rsid w:val="00F82B9E"/>
    <w:rsid w:val="00F87F3E"/>
    <w:rsid w:val="00F9344C"/>
    <w:rsid w:val="00F93774"/>
    <w:rsid w:val="00F944C4"/>
    <w:rsid w:val="00FA02AF"/>
    <w:rsid w:val="00FA18E5"/>
    <w:rsid w:val="00FA255D"/>
    <w:rsid w:val="00FA5FAA"/>
    <w:rsid w:val="00FA6AB9"/>
    <w:rsid w:val="00FB0D07"/>
    <w:rsid w:val="00FB1757"/>
    <w:rsid w:val="00FB3145"/>
    <w:rsid w:val="00FB3450"/>
    <w:rsid w:val="00FB3CEB"/>
    <w:rsid w:val="00FB5750"/>
    <w:rsid w:val="00FC01C5"/>
    <w:rsid w:val="00FC0DEA"/>
    <w:rsid w:val="00FC491B"/>
    <w:rsid w:val="00FC5245"/>
    <w:rsid w:val="00FC5759"/>
    <w:rsid w:val="00FC648F"/>
    <w:rsid w:val="00FC69EC"/>
    <w:rsid w:val="00FD343E"/>
    <w:rsid w:val="00FD38B9"/>
    <w:rsid w:val="00FD4092"/>
    <w:rsid w:val="00FD5693"/>
    <w:rsid w:val="00FD58A2"/>
    <w:rsid w:val="00FD638A"/>
    <w:rsid w:val="00FD745E"/>
    <w:rsid w:val="00FE311C"/>
    <w:rsid w:val="00FE37D9"/>
    <w:rsid w:val="00FE3FEA"/>
    <w:rsid w:val="00FE5F8F"/>
    <w:rsid w:val="00FE62D7"/>
    <w:rsid w:val="00FE65B6"/>
    <w:rsid w:val="00FF03E1"/>
    <w:rsid w:val="00FF1C4D"/>
    <w:rsid w:val="00FF41E1"/>
    <w:rsid w:val="00FF49F3"/>
    <w:rsid w:val="00FF6FC4"/>
    <w:rsid w:val="00FF71B1"/>
    <w:rsid w:val="00FF78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F646A19"/>
  <w15:docId w15:val="{19435CD5-E052-4F45-B4E6-EB8794C7C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1">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27069C"/>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F722F8"/>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F722F8"/>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F722F8"/>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F722F8"/>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F722F8"/>
    <w:pPr>
      <w:spacing w:before="360" w:after="240"/>
      <w:outlineLvl w:val="4"/>
    </w:pPr>
    <w:rPr>
      <w:rFonts w:ascii="Arial Narrow" w:hAnsi="Arial Narrow"/>
      <w:b/>
      <w:sz w:val="20"/>
    </w:rPr>
  </w:style>
  <w:style w:type="paragraph" w:styleId="Heading6">
    <w:name w:val="heading 6"/>
    <w:basedOn w:val="Normal"/>
    <w:next w:val="Normal"/>
    <w:link w:val="Heading6Char"/>
    <w:qFormat/>
    <w:locked/>
    <w:rsid w:val="00EA071A"/>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27069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7069C"/>
  </w:style>
  <w:style w:type="character" w:customStyle="1" w:styleId="Heading1Char">
    <w:name w:val="Heading 1 Char"/>
    <w:link w:val="Heading1"/>
    <w:rsid w:val="001C4B39"/>
    <w:rPr>
      <w:rFonts w:ascii="HelveticaNeue BlackCond" w:eastAsiaTheme="minorHAnsi" w:hAnsi="HelveticaNeue BlackCond" w:cstheme="minorBidi"/>
      <w:b/>
      <w:sz w:val="36"/>
      <w:szCs w:val="36"/>
    </w:rPr>
  </w:style>
  <w:style w:type="character" w:customStyle="1" w:styleId="Heading2Char">
    <w:name w:val="Heading 2 Char"/>
    <w:link w:val="Heading2"/>
    <w:rsid w:val="001C4B39"/>
    <w:rPr>
      <w:rFonts w:ascii="HelveticaNeue BlackCond" w:eastAsiaTheme="minorHAnsi" w:hAnsi="HelveticaNeue BlackCond" w:cstheme="minorBidi"/>
      <w:b/>
      <w:sz w:val="32"/>
      <w:szCs w:val="28"/>
    </w:rPr>
  </w:style>
  <w:style w:type="character" w:customStyle="1" w:styleId="Heading3Char">
    <w:name w:val="Heading 3 Char"/>
    <w:link w:val="Heading3"/>
    <w:rsid w:val="001C4B39"/>
    <w:rPr>
      <w:rFonts w:ascii="HelveticaNeue BlackCond" w:eastAsiaTheme="minorHAnsi" w:hAnsi="HelveticaNeue BlackCond" w:cstheme="minorBidi"/>
      <w:b/>
      <w:sz w:val="28"/>
      <w:szCs w:val="28"/>
    </w:rPr>
  </w:style>
  <w:style w:type="character" w:customStyle="1" w:styleId="Heading4Char">
    <w:name w:val="Heading 4 Char"/>
    <w:link w:val="Heading4"/>
    <w:rsid w:val="001C4B39"/>
    <w:rPr>
      <w:rFonts w:ascii="HelveticaNeue BlackCond" w:eastAsiaTheme="minorHAnsi" w:hAnsi="HelveticaNeue BlackCond" w:cstheme="minorBidi"/>
      <w:b/>
      <w:spacing w:val="-6"/>
      <w:sz w:val="22"/>
      <w:szCs w:val="24"/>
    </w:rPr>
  </w:style>
  <w:style w:type="character" w:customStyle="1" w:styleId="Heading5Char">
    <w:name w:val="Heading 5 Char"/>
    <w:link w:val="Heading5"/>
    <w:rsid w:val="001C4B39"/>
    <w:rPr>
      <w:rFonts w:ascii="Arial Narrow" w:eastAsiaTheme="minorHAnsi" w:hAnsi="Arial Narrow" w:cstheme="minorBidi"/>
      <w:b/>
      <w:szCs w:val="22"/>
    </w:rPr>
  </w:style>
  <w:style w:type="paragraph" w:styleId="ListContinue4">
    <w:name w:val="List Continue 4"/>
    <w:basedOn w:val="Normal"/>
    <w:semiHidden/>
    <w:locked/>
    <w:rsid w:val="00EA071A"/>
    <w:pPr>
      <w:ind w:left="1440"/>
      <w:contextualSpacing/>
    </w:pPr>
  </w:style>
  <w:style w:type="character" w:customStyle="1" w:styleId="GrayDingbat">
    <w:name w:val="Gray Dingbat"/>
    <w:basedOn w:val="BlackDingbat"/>
    <w:uiPriority w:val="1"/>
    <w:qFormat/>
    <w:rsid w:val="00F722F8"/>
    <w:rPr>
      <w:rFonts w:ascii="ZapfDingbats" w:hAnsi="ZapfDingbats"/>
      <w:color w:val="BFBFBF" w:themeColor="background1" w:themeShade="BF"/>
      <w:szCs w:val="24"/>
    </w:rPr>
  </w:style>
  <w:style w:type="paragraph" w:customStyle="1" w:styleId="Production">
    <w:name w:val="Production"/>
    <w:next w:val="Normal"/>
    <w:autoRedefine/>
    <w:semiHidden/>
    <w:locked/>
    <w:rsid w:val="00EA071A"/>
    <w:pPr>
      <w:keepNext/>
      <w:keepLines/>
      <w:spacing w:before="240" w:after="240"/>
    </w:pPr>
    <w:rPr>
      <w:b/>
      <w:i/>
      <w:color w:val="0000FF"/>
      <w:sz w:val="24"/>
    </w:rPr>
  </w:style>
  <w:style w:type="paragraph" w:customStyle="1" w:styleId="CodeCaption">
    <w:name w:val="Code Caption"/>
    <w:basedOn w:val="FigureCaption"/>
    <w:next w:val="Normal"/>
    <w:link w:val="CodeCaptionChar"/>
    <w:qFormat/>
    <w:rsid w:val="00F722F8"/>
    <w:pPr>
      <w:keepNext/>
    </w:pPr>
  </w:style>
  <w:style w:type="paragraph" w:customStyle="1" w:styleId="FigureCaption">
    <w:name w:val="Figure Caption"/>
    <w:basedOn w:val="Normal"/>
    <w:next w:val="Normal"/>
    <w:qFormat/>
    <w:rsid w:val="00F722F8"/>
    <w:pPr>
      <w:autoSpaceDE w:val="0"/>
      <w:autoSpaceDN w:val="0"/>
      <w:spacing w:before="120" w:after="240"/>
    </w:pPr>
    <w:rPr>
      <w:rFonts w:ascii="HelveticaNeue MediumCond" w:hAnsi="HelveticaNeue MediumCond"/>
      <w:i/>
      <w:sz w:val="18"/>
    </w:rPr>
  </w:style>
  <w:style w:type="character" w:customStyle="1" w:styleId="CodeCaptionChar">
    <w:name w:val="Code Caption Char"/>
    <w:link w:val="CodeCaption"/>
    <w:rsid w:val="00EA071A"/>
    <w:rPr>
      <w:rFonts w:ascii="HelveticaNeue MediumCond" w:eastAsiaTheme="minorHAnsi" w:hAnsi="HelveticaNeue MediumCond" w:cstheme="minorBidi"/>
      <w:i/>
      <w:sz w:val="18"/>
      <w:szCs w:val="22"/>
    </w:rPr>
  </w:style>
  <w:style w:type="paragraph" w:customStyle="1" w:styleId="Query">
    <w:name w:val="Query"/>
    <w:basedOn w:val="Production"/>
    <w:semiHidden/>
    <w:locked/>
    <w:rsid w:val="00EA071A"/>
    <w:rPr>
      <w:color w:val="FF0000"/>
    </w:rPr>
  </w:style>
  <w:style w:type="character" w:styleId="Hyperlink">
    <w:name w:val="Hyperlink"/>
    <w:semiHidden/>
    <w:locked/>
    <w:rsid w:val="00EA071A"/>
    <w:rPr>
      <w:color w:val="0000FF"/>
      <w:u w:val="single"/>
    </w:rPr>
  </w:style>
  <w:style w:type="paragraph" w:customStyle="1" w:styleId="FMBookTitle">
    <w:name w:val="FM Book Title"/>
    <w:basedOn w:val="ChapterTitle"/>
    <w:locked/>
    <w:rsid w:val="00EA071A"/>
    <w:rPr>
      <w:b w:val="0"/>
      <w:spacing w:val="-20"/>
    </w:rPr>
  </w:style>
  <w:style w:type="paragraph" w:customStyle="1" w:styleId="ChapterTitle">
    <w:name w:val="Chapter Title"/>
    <w:basedOn w:val="Normal"/>
    <w:next w:val="Normal"/>
    <w:rsid w:val="00F722F8"/>
    <w:pPr>
      <w:tabs>
        <w:tab w:val="left" w:pos="2606"/>
      </w:tabs>
      <w:spacing w:before="360" w:after="720"/>
    </w:pPr>
    <w:rPr>
      <w:rFonts w:ascii="HelveticaNeue MediumCond" w:hAnsi="HelveticaNeue MediumCond"/>
      <w:b/>
      <w:sz w:val="72"/>
    </w:rPr>
  </w:style>
  <w:style w:type="paragraph" w:customStyle="1" w:styleId="FMSubtitle">
    <w:name w:val="FM Subtitle"/>
    <w:basedOn w:val="Normal"/>
    <w:locked/>
    <w:rsid w:val="00EA071A"/>
    <w:pPr>
      <w:jc w:val="center"/>
      <w:outlineLvl w:val="0"/>
    </w:pPr>
    <w:rPr>
      <w:rFonts w:ascii="HelveticaNeue MediumCond" w:hAnsi="HelveticaNeue MediumCond"/>
      <w:color w:val="808080"/>
      <w:sz w:val="48"/>
    </w:rPr>
  </w:style>
  <w:style w:type="paragraph" w:customStyle="1" w:styleId="FMEdition">
    <w:name w:val="FM Edition"/>
    <w:basedOn w:val="Normal"/>
    <w:locked/>
    <w:rsid w:val="00EA071A"/>
    <w:pPr>
      <w:jc w:val="center"/>
      <w:outlineLvl w:val="0"/>
    </w:pPr>
    <w:rPr>
      <w:rFonts w:ascii="HelveticaNeue MediumCond" w:hAnsi="HelveticaNeue MediumCond"/>
      <w:color w:val="808080"/>
      <w:sz w:val="48"/>
    </w:rPr>
  </w:style>
  <w:style w:type="paragraph" w:customStyle="1" w:styleId="FMAuthor">
    <w:name w:val="FM Author"/>
    <w:basedOn w:val="Normal"/>
    <w:locked/>
    <w:rsid w:val="00EA071A"/>
    <w:pPr>
      <w:spacing w:before="360"/>
    </w:pPr>
    <w:rPr>
      <w:rFonts w:ascii="HelveticaNeue MediumExt" w:hAnsi="HelveticaNeue MediumExt"/>
      <w:sz w:val="44"/>
    </w:rPr>
  </w:style>
  <w:style w:type="paragraph" w:customStyle="1" w:styleId="FMCopyright">
    <w:name w:val="FM Copyright"/>
    <w:locked/>
    <w:rsid w:val="00EA071A"/>
    <w:pPr>
      <w:spacing w:before="120" w:after="120"/>
    </w:pPr>
    <w:rPr>
      <w:rFonts w:ascii="Utopia" w:hAnsi="Utopia"/>
      <w:sz w:val="18"/>
    </w:rPr>
  </w:style>
  <w:style w:type="paragraph" w:customStyle="1" w:styleId="FMCopyrightTitle">
    <w:name w:val="FM Copyright Title"/>
    <w:basedOn w:val="FMCopyright"/>
    <w:locked/>
    <w:rsid w:val="00EA071A"/>
    <w:pPr>
      <w:spacing w:before="100" w:after="100"/>
    </w:pPr>
    <w:rPr>
      <w:rFonts w:ascii="Utopia Bold" w:hAnsi="Utopia Bold"/>
      <w:sz w:val="19"/>
    </w:rPr>
  </w:style>
  <w:style w:type="paragraph" w:customStyle="1" w:styleId="FMCopyrightCredits">
    <w:name w:val="FM Copyright Credits"/>
    <w:basedOn w:val="Normal"/>
    <w:locked/>
    <w:rsid w:val="00EA071A"/>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EA071A"/>
    <w:pPr>
      <w:spacing w:before="0"/>
    </w:pPr>
  </w:style>
  <w:style w:type="paragraph" w:customStyle="1" w:styleId="FMDedication">
    <w:name w:val="FM Dedication"/>
    <w:basedOn w:val="Normal"/>
    <w:locked/>
    <w:rsid w:val="00EA071A"/>
    <w:pPr>
      <w:jc w:val="center"/>
    </w:pPr>
    <w:rPr>
      <w:rFonts w:ascii="UtopiaItalic" w:hAnsi="UtopiaItalic"/>
      <w:i/>
      <w:sz w:val="20"/>
    </w:rPr>
  </w:style>
  <w:style w:type="paragraph" w:customStyle="1" w:styleId="FMHead">
    <w:name w:val="FM Head"/>
    <w:basedOn w:val="ChapterTitle"/>
    <w:locked/>
    <w:rsid w:val="00EA071A"/>
    <w:rPr>
      <w:rFonts w:ascii="Helvetica Neue" w:hAnsi="Helvetica Neue"/>
      <w:spacing w:val="-20"/>
    </w:rPr>
  </w:style>
  <w:style w:type="paragraph" w:customStyle="1" w:styleId="TOC21">
    <w:name w:val="TOC 21"/>
    <w:basedOn w:val="TOC2"/>
    <w:uiPriority w:val="39"/>
    <w:locked/>
    <w:rsid w:val="00EA071A"/>
    <w:pPr>
      <w:spacing w:before="60" w:after="60"/>
      <w:ind w:left="245"/>
    </w:pPr>
  </w:style>
  <w:style w:type="paragraph" w:customStyle="1" w:styleId="TOC31">
    <w:name w:val="TOC 31"/>
    <w:basedOn w:val="TOC3"/>
    <w:uiPriority w:val="39"/>
    <w:locked/>
    <w:rsid w:val="00EA071A"/>
    <w:rPr>
      <w:rFonts w:ascii="Cambria" w:hAnsi="Cambria"/>
    </w:rPr>
  </w:style>
  <w:style w:type="paragraph" w:customStyle="1" w:styleId="FMText">
    <w:name w:val="FM Text"/>
    <w:basedOn w:val="Normal"/>
    <w:link w:val="FMTextChar"/>
    <w:locked/>
    <w:rsid w:val="00EA071A"/>
    <w:pPr>
      <w:contextualSpacing/>
    </w:pPr>
    <w:rPr>
      <w:rFonts w:ascii="Utopia" w:hAnsi="Utopia"/>
      <w:sz w:val="18"/>
    </w:rPr>
  </w:style>
  <w:style w:type="character" w:customStyle="1" w:styleId="FMTextChar">
    <w:name w:val="FM Text Char"/>
    <w:link w:val="FMText"/>
    <w:rsid w:val="00EA071A"/>
    <w:rPr>
      <w:rFonts w:ascii="Utopia" w:hAnsi="Utopia"/>
      <w:sz w:val="18"/>
    </w:rPr>
  </w:style>
  <w:style w:type="paragraph" w:customStyle="1" w:styleId="FMTextCont">
    <w:name w:val="FM Text Cont"/>
    <w:basedOn w:val="FMText"/>
    <w:link w:val="FMTextContChar"/>
    <w:locked/>
    <w:rsid w:val="00EA071A"/>
    <w:pPr>
      <w:ind w:firstLine="576"/>
    </w:pPr>
  </w:style>
  <w:style w:type="character" w:customStyle="1" w:styleId="FMTextContChar">
    <w:name w:val="FM Text Cont Char"/>
    <w:basedOn w:val="FMTextChar"/>
    <w:link w:val="FMTextCont"/>
    <w:rsid w:val="00EA071A"/>
    <w:rPr>
      <w:rFonts w:ascii="Utopia" w:hAnsi="Utopia"/>
      <w:sz w:val="18"/>
    </w:rPr>
  </w:style>
  <w:style w:type="paragraph" w:customStyle="1" w:styleId="PartTitle">
    <w:name w:val="Part Title"/>
    <w:basedOn w:val="ChapterTitle"/>
    <w:next w:val="Normal"/>
    <w:qFormat/>
    <w:locked/>
    <w:rsid w:val="00EA071A"/>
    <w:pPr>
      <w:spacing w:before="0"/>
    </w:pPr>
    <w:rPr>
      <w:rFonts w:ascii="Bookman Old Style" w:hAnsi="Bookman Old Style"/>
    </w:rPr>
  </w:style>
  <w:style w:type="paragraph" w:customStyle="1" w:styleId="PartNumber">
    <w:name w:val="Part Number"/>
    <w:basedOn w:val="Normal"/>
    <w:next w:val="PartTitle"/>
    <w:qFormat/>
    <w:locked/>
    <w:rsid w:val="00EA071A"/>
    <w:pPr>
      <w:tabs>
        <w:tab w:val="left" w:pos="2606"/>
      </w:tabs>
      <w:spacing w:before="480"/>
      <w:jc w:val="right"/>
    </w:pPr>
    <w:rPr>
      <w:rFonts w:ascii="Book Antiqua" w:hAnsi="Book Antiqua"/>
      <w:b/>
      <w:sz w:val="40"/>
    </w:rPr>
  </w:style>
  <w:style w:type="paragraph" w:customStyle="1" w:styleId="PartText">
    <w:name w:val="Part Text"/>
    <w:basedOn w:val="Normal"/>
    <w:next w:val="Normal"/>
    <w:locked/>
    <w:rsid w:val="00EA071A"/>
    <w:pPr>
      <w:spacing w:before="120" w:line="360" w:lineRule="auto"/>
      <w:contextualSpacing/>
    </w:pPr>
    <w:rPr>
      <w:rFonts w:ascii="Book Antiqua" w:hAnsi="Book Antiqua"/>
      <w:spacing w:val="-6"/>
    </w:rPr>
  </w:style>
  <w:style w:type="paragraph" w:customStyle="1" w:styleId="ChapterNumber">
    <w:name w:val="Chapter Number"/>
    <w:basedOn w:val="Normal"/>
    <w:qFormat/>
    <w:rsid w:val="00F722F8"/>
    <w:pPr>
      <w:tabs>
        <w:tab w:val="left" w:pos="2606"/>
      </w:tabs>
      <w:spacing w:before="1200"/>
      <w:ind w:right="432"/>
      <w:jc w:val="right"/>
    </w:pPr>
    <w:rPr>
      <w:rFonts w:ascii="HelveticaNeue-Roman" w:hAnsi="HelveticaNeue-Roman"/>
      <w:b/>
      <w:sz w:val="40"/>
    </w:rPr>
  </w:style>
  <w:style w:type="paragraph" w:styleId="BodyText">
    <w:name w:val="Body Text"/>
    <w:basedOn w:val="Normal"/>
    <w:link w:val="BodyTextChar"/>
    <w:qFormat/>
    <w:rsid w:val="00F722F8"/>
    <w:pPr>
      <w:spacing w:before="120" w:after="120"/>
    </w:pPr>
    <w:rPr>
      <w:rFonts w:ascii="HelveticaNeue-Roman" w:hAnsi="HelveticaNeue-Roman"/>
      <w:sz w:val="20"/>
    </w:rPr>
  </w:style>
  <w:style w:type="paragraph" w:styleId="Footer">
    <w:name w:val="footer"/>
    <w:basedOn w:val="Normal"/>
    <w:link w:val="FooterChar"/>
    <w:rsid w:val="00F722F8"/>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autoRedefine/>
    <w:rsid w:val="00F722F8"/>
    <w:pPr>
      <w:pBdr>
        <w:top w:val="single" w:sz="6" w:space="10" w:color="C0C0C0"/>
        <w:left w:val="single" w:sz="6" w:space="16" w:color="C0C0C0"/>
        <w:bottom w:val="single" w:sz="6" w:space="10" w:color="C0C0C0"/>
        <w:right w:val="single" w:sz="6" w:space="16" w:color="C0C0C0"/>
      </w:pBdr>
      <w:tabs>
        <w:tab w:val="left" w:pos="994"/>
        <w:tab w:val="left" w:pos="1170"/>
      </w:tabs>
      <w:spacing w:before="120" w:line="280" w:lineRule="exact"/>
      <w:ind w:left="432" w:right="432"/>
    </w:pPr>
    <w:rPr>
      <w:rFonts w:ascii="HelveticaNeue Condensed" w:hAnsi="HelveticaNeue Condensed"/>
      <w:sz w:val="20"/>
    </w:rPr>
  </w:style>
  <w:style w:type="character" w:customStyle="1" w:styleId="NoteTipCautionChar">
    <w:name w:val="Note/Tip/Caution Char"/>
    <w:link w:val="NoteTipCaution"/>
    <w:rsid w:val="009A6792"/>
    <w:rPr>
      <w:rFonts w:ascii="HelveticaNeue Condensed" w:eastAsiaTheme="minorHAnsi" w:hAnsi="HelveticaNeue Condensed" w:cstheme="minorBidi"/>
      <w:szCs w:val="22"/>
    </w:rPr>
  </w:style>
  <w:style w:type="paragraph" w:customStyle="1" w:styleId="Bullet">
    <w:name w:val="Bullet"/>
    <w:basedOn w:val="Normal"/>
    <w:rsid w:val="00F722F8"/>
    <w:pPr>
      <w:keepLines/>
      <w:numPr>
        <w:numId w:val="12"/>
      </w:numPr>
      <w:spacing w:before="120"/>
      <w:ind w:right="864"/>
    </w:pPr>
    <w:rPr>
      <w:rFonts w:ascii="HelveticaNeue-Roman" w:hAnsi="HelveticaNeue-Roman"/>
      <w:sz w:val="20"/>
    </w:rPr>
  </w:style>
  <w:style w:type="paragraph" w:customStyle="1" w:styleId="BulletSubList">
    <w:name w:val="Bullet Sub List"/>
    <w:basedOn w:val="Bullet"/>
    <w:rsid w:val="00F722F8"/>
    <w:pPr>
      <w:spacing w:after="120"/>
      <w:ind w:left="1224"/>
    </w:pPr>
  </w:style>
  <w:style w:type="character" w:styleId="PageNumber">
    <w:name w:val="page number"/>
    <w:basedOn w:val="DefaultParagraphFont"/>
    <w:rsid w:val="00F722F8"/>
  </w:style>
  <w:style w:type="paragraph" w:customStyle="1" w:styleId="ExerciseHead">
    <w:name w:val="Exercise Head"/>
    <w:basedOn w:val="Normal"/>
    <w:next w:val="Normal"/>
    <w:autoRedefine/>
    <w:rsid w:val="00F722F8"/>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SideBarHead">
    <w:name w:val="Side Bar Head"/>
    <w:basedOn w:val="Normal"/>
    <w:next w:val="Normal"/>
    <w:autoRedefine/>
    <w:rsid w:val="00F722F8"/>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ExerciseBody">
    <w:name w:val="Exercise Body"/>
    <w:basedOn w:val="Normal"/>
    <w:link w:val="ExerciseBodyChar"/>
    <w:qFormat/>
    <w:rsid w:val="00F722F8"/>
    <w:rPr>
      <w:rFonts w:ascii="HelveticaNeue Condensed" w:hAnsi="HelveticaNeue Condensed"/>
      <w:sz w:val="20"/>
    </w:rPr>
  </w:style>
  <w:style w:type="character" w:customStyle="1" w:styleId="ExerciseBodyChar">
    <w:name w:val="Exercise Body Char"/>
    <w:link w:val="ExerciseBody"/>
    <w:rsid w:val="00EA071A"/>
    <w:rPr>
      <w:rFonts w:ascii="HelveticaNeue Condensed" w:eastAsiaTheme="minorHAnsi" w:hAnsi="HelveticaNeue Condensed" w:cstheme="minorBidi"/>
      <w:szCs w:val="22"/>
    </w:rPr>
  </w:style>
  <w:style w:type="paragraph" w:customStyle="1" w:styleId="SideBarBody">
    <w:name w:val="Side Bar Body"/>
    <w:basedOn w:val="Normal"/>
    <w:link w:val="SideBarBodyChar"/>
    <w:qFormat/>
    <w:rsid w:val="00F722F8"/>
    <w:rPr>
      <w:rFonts w:ascii="HelveticaNeue Condensed" w:hAnsi="HelveticaNeue Condensed"/>
      <w:sz w:val="20"/>
    </w:rPr>
  </w:style>
  <w:style w:type="character" w:customStyle="1" w:styleId="SideBarBodyChar">
    <w:name w:val="Side Bar Body Char"/>
    <w:link w:val="SideBarBody"/>
    <w:rsid w:val="00EA071A"/>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722F8"/>
    <w:pPr>
      <w:pBdr>
        <w:bottom w:val="single" w:sz="18" w:space="6" w:color="auto"/>
      </w:pBdr>
      <w:spacing w:before="120"/>
      <w:ind w:left="144" w:right="144"/>
    </w:pPr>
    <w:rPr>
      <w:rFonts w:ascii="HelveticaNeue Condensed" w:hAnsi="HelveticaNeue Condensed"/>
      <w:sz w:val="20"/>
    </w:rPr>
  </w:style>
  <w:style w:type="character" w:customStyle="1" w:styleId="ExerciseLastChar">
    <w:name w:val="Exercise Last Char"/>
    <w:link w:val="ExerciseLast"/>
    <w:rsid w:val="00EA071A"/>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722F8"/>
    <w:pPr>
      <w:pBdr>
        <w:bottom w:val="single" w:sz="18" w:space="6" w:color="auto"/>
      </w:pBdr>
      <w:spacing w:before="120"/>
      <w:ind w:left="144" w:right="144"/>
    </w:pPr>
    <w:rPr>
      <w:rFonts w:ascii="HelveticaNeue Condensed" w:hAnsi="HelveticaNeue Condensed"/>
      <w:sz w:val="20"/>
    </w:rPr>
  </w:style>
  <w:style w:type="character" w:customStyle="1" w:styleId="SideBarLastChar">
    <w:name w:val="Side Bar Last Char"/>
    <w:link w:val="SideBarLast"/>
    <w:rsid w:val="00EA071A"/>
    <w:rPr>
      <w:rFonts w:ascii="HelveticaNeue Condensed" w:eastAsiaTheme="minorHAnsi" w:hAnsi="HelveticaNeue Condensed" w:cstheme="minorBidi"/>
      <w:szCs w:val="22"/>
    </w:rPr>
  </w:style>
  <w:style w:type="character" w:customStyle="1" w:styleId="CodeInline">
    <w:name w:val="Code Inline"/>
    <w:qFormat/>
    <w:rsid w:val="00F722F8"/>
    <w:rPr>
      <w:rFonts w:ascii="TheSansMonoConNormal" w:hAnsi="TheSansMonoConNormal"/>
    </w:rPr>
  </w:style>
  <w:style w:type="character" w:customStyle="1" w:styleId="CodeBold">
    <w:name w:val="Code Bold"/>
    <w:rsid w:val="00F722F8"/>
    <w:rPr>
      <w:rFonts w:ascii="TheSansMonoConBlack" w:hAnsi="TheSansMonoConBlack"/>
      <w:sz w:val="18"/>
    </w:rPr>
  </w:style>
  <w:style w:type="paragraph" w:customStyle="1" w:styleId="Code">
    <w:name w:val="Code"/>
    <w:basedOn w:val="Normal"/>
    <w:link w:val="CodeChar"/>
    <w:qFormat/>
    <w:rsid w:val="00F722F8"/>
    <w:pPr>
      <w:spacing w:before="120" w:after="120"/>
      <w:contextualSpacing/>
    </w:pPr>
    <w:rPr>
      <w:rFonts w:ascii="TheSansMonoConNormal" w:hAnsi="TheSansMonoConNormal"/>
      <w:noProof/>
      <w:sz w:val="18"/>
    </w:rPr>
  </w:style>
  <w:style w:type="character" w:customStyle="1" w:styleId="CodeChar">
    <w:name w:val="Code Char"/>
    <w:link w:val="Code"/>
    <w:rsid w:val="00D57C91"/>
    <w:rPr>
      <w:rFonts w:ascii="TheSansMonoConNormal" w:eastAsiaTheme="minorHAnsi" w:hAnsi="TheSansMonoConNormal" w:cstheme="minorBidi"/>
      <w:noProof/>
      <w:sz w:val="18"/>
      <w:szCs w:val="22"/>
    </w:rPr>
  </w:style>
  <w:style w:type="paragraph" w:customStyle="1" w:styleId="NumList">
    <w:name w:val="Num List"/>
    <w:basedOn w:val="Normal"/>
    <w:next w:val="Normal"/>
    <w:rsid w:val="00F722F8"/>
    <w:pPr>
      <w:keepLines/>
      <w:numPr>
        <w:numId w:val="7"/>
      </w:numPr>
      <w:tabs>
        <w:tab w:val="clear" w:pos="0"/>
        <w:tab w:val="left" w:pos="216"/>
      </w:tabs>
      <w:spacing w:before="120" w:line="260" w:lineRule="exact"/>
      <w:ind w:right="864"/>
    </w:pPr>
    <w:rPr>
      <w:rFonts w:ascii="HelveticaNeue-Roman" w:hAnsi="HelveticaNeue-Roman"/>
      <w:sz w:val="20"/>
    </w:rPr>
  </w:style>
  <w:style w:type="paragraph" w:customStyle="1" w:styleId="NumSubList">
    <w:name w:val="Num Sub List"/>
    <w:basedOn w:val="BulletSubList"/>
    <w:rsid w:val="00F722F8"/>
    <w:pPr>
      <w:numPr>
        <w:numId w:val="6"/>
      </w:numPr>
      <w:tabs>
        <w:tab w:val="clear" w:pos="0"/>
      </w:tabs>
      <w:ind w:left="1440" w:hanging="446"/>
    </w:pPr>
  </w:style>
  <w:style w:type="paragraph" w:customStyle="1" w:styleId="UnnumberedList">
    <w:name w:val="Unnumbered List"/>
    <w:basedOn w:val="Bullet"/>
    <w:rsid w:val="00F722F8"/>
    <w:pPr>
      <w:numPr>
        <w:numId w:val="0"/>
      </w:numPr>
      <w:ind w:left="864" w:right="576"/>
    </w:pPr>
  </w:style>
  <w:style w:type="paragraph" w:customStyle="1" w:styleId="Figure">
    <w:name w:val="Figure"/>
    <w:next w:val="Normal"/>
    <w:rsid w:val="00F722F8"/>
    <w:pPr>
      <w:spacing w:before="120" w:after="120"/>
    </w:pPr>
    <w:rPr>
      <w:rFonts w:ascii="Arial" w:hAnsi="Arial"/>
      <w:sz w:val="18"/>
    </w:rPr>
  </w:style>
  <w:style w:type="paragraph" w:customStyle="1" w:styleId="TableText">
    <w:name w:val="Table Text"/>
    <w:qFormat/>
    <w:rsid w:val="00F722F8"/>
    <w:pPr>
      <w:spacing w:before="120" w:after="120"/>
    </w:pPr>
    <w:rPr>
      <w:rFonts w:ascii="Utopia" w:hAnsi="Utopia"/>
      <w:sz w:val="18"/>
    </w:rPr>
  </w:style>
  <w:style w:type="paragraph" w:customStyle="1" w:styleId="TableHead">
    <w:name w:val="Table Head"/>
    <w:next w:val="TableText"/>
    <w:rsid w:val="00F722F8"/>
    <w:pPr>
      <w:keepNext/>
      <w:spacing w:before="60" w:after="60" w:line="240" w:lineRule="exact"/>
      <w:ind w:left="720" w:hanging="720"/>
    </w:pPr>
    <w:rPr>
      <w:rFonts w:ascii="Arial Narrow" w:hAnsi="Arial Narrow"/>
      <w:b/>
      <w:sz w:val="18"/>
    </w:rPr>
  </w:style>
  <w:style w:type="paragraph" w:customStyle="1" w:styleId="TableCaption">
    <w:name w:val="Table Caption"/>
    <w:basedOn w:val="FigureCaption"/>
    <w:next w:val="TableHead"/>
    <w:qFormat/>
    <w:rsid w:val="00F722F8"/>
    <w:pPr>
      <w:keepNext/>
      <w:spacing w:after="120"/>
    </w:pPr>
  </w:style>
  <w:style w:type="table" w:customStyle="1" w:styleId="TableList">
    <w:name w:val="Table List"/>
    <w:basedOn w:val="TableNormal"/>
    <w:locked/>
    <w:rsid w:val="00EA071A"/>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TableFootnote">
    <w:name w:val="Table Footnote"/>
    <w:basedOn w:val="Normal"/>
    <w:next w:val="Normal"/>
    <w:locked/>
    <w:rsid w:val="00EA071A"/>
    <w:pPr>
      <w:spacing w:before="60" w:after="240"/>
      <w:contextualSpacing/>
    </w:pPr>
    <w:rPr>
      <w:rFonts w:ascii="Utopia" w:hAnsi="Utopia"/>
      <w:i/>
      <w:sz w:val="18"/>
    </w:rPr>
  </w:style>
  <w:style w:type="paragraph" w:customStyle="1" w:styleId="Footnote">
    <w:name w:val="Footnote"/>
    <w:basedOn w:val="Normal"/>
    <w:rsid w:val="00F722F8"/>
    <w:rPr>
      <w:sz w:val="19"/>
    </w:rPr>
  </w:style>
  <w:style w:type="character" w:customStyle="1" w:styleId="FooterChar">
    <w:name w:val="Footer Char"/>
    <w:link w:val="Footer"/>
    <w:rsid w:val="00EA071A"/>
    <w:rPr>
      <w:rFonts w:ascii="Utopia" w:eastAsiaTheme="minorHAnsi" w:hAnsi="Utopia" w:cstheme="minorBidi"/>
      <w:szCs w:val="22"/>
    </w:rPr>
  </w:style>
  <w:style w:type="paragraph" w:styleId="Quote">
    <w:name w:val="Quote"/>
    <w:basedOn w:val="Normal"/>
    <w:next w:val="BodyText"/>
    <w:link w:val="QuoteChar"/>
    <w:qFormat/>
    <w:rsid w:val="00F722F8"/>
    <w:pPr>
      <w:tabs>
        <w:tab w:val="left" w:pos="346"/>
      </w:tabs>
      <w:spacing w:before="320" w:after="240"/>
      <w:ind w:left="432" w:right="432"/>
      <w:contextualSpacing/>
      <w:jc w:val="both"/>
    </w:pPr>
    <w:rPr>
      <w:rFonts w:ascii="HelveticaNeue-Roman" w:hAnsi="HelveticaNeue-Roman"/>
      <w:i/>
      <w:iCs/>
    </w:rPr>
  </w:style>
  <w:style w:type="paragraph" w:customStyle="1" w:styleId="FooterText">
    <w:name w:val="Footer Text"/>
    <w:locked/>
    <w:rsid w:val="00EA071A"/>
    <w:pPr>
      <w:tabs>
        <w:tab w:val="center" w:pos="4680"/>
        <w:tab w:val="right" w:pos="9360"/>
      </w:tabs>
      <w:spacing w:before="240" w:after="480" w:line="276" w:lineRule="auto"/>
    </w:pPr>
    <w:rPr>
      <w:rFonts w:ascii="Utopia" w:hAnsi="Utopia"/>
    </w:rPr>
  </w:style>
  <w:style w:type="character" w:customStyle="1" w:styleId="QuoteChar">
    <w:name w:val="Quote Char"/>
    <w:link w:val="Quote"/>
    <w:rsid w:val="00EA071A"/>
    <w:rPr>
      <w:rFonts w:ascii="HelveticaNeue-Roman" w:eastAsiaTheme="minorHAnsi" w:hAnsi="HelveticaNeue-Roman" w:cstheme="minorBidi"/>
      <w:i/>
      <w:iCs/>
      <w:sz w:val="22"/>
      <w:szCs w:val="22"/>
    </w:rPr>
  </w:style>
  <w:style w:type="paragraph" w:customStyle="1" w:styleId="QuoteSource">
    <w:name w:val="Quote Source"/>
    <w:basedOn w:val="Quote"/>
    <w:next w:val="Normal"/>
    <w:autoRedefine/>
    <w:qFormat/>
    <w:rsid w:val="00F722F8"/>
    <w:pPr>
      <w:spacing w:before="0"/>
      <w:ind w:left="0" w:right="0"/>
      <w:jc w:val="right"/>
    </w:pPr>
    <w:rPr>
      <w:i w:val="0"/>
      <w:sz w:val="20"/>
    </w:rPr>
  </w:style>
  <w:style w:type="paragraph" w:customStyle="1" w:styleId="Results">
    <w:name w:val="Results"/>
    <w:basedOn w:val="Normal"/>
    <w:rsid w:val="00F722F8"/>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Bullet">
    <w:name w:val="Exercise Bullet"/>
    <w:basedOn w:val="Normal"/>
    <w:rsid w:val="00F722F8"/>
    <w:pPr>
      <w:numPr>
        <w:numId w:val="9"/>
      </w:numPr>
      <w:spacing w:before="120"/>
      <w:ind w:right="576"/>
    </w:pPr>
    <w:rPr>
      <w:rFonts w:ascii="HelveticaNeue Condensed" w:hAnsi="HelveticaNeue Condensed"/>
      <w:sz w:val="20"/>
    </w:rPr>
  </w:style>
  <w:style w:type="paragraph" w:customStyle="1" w:styleId="SideBarBullet">
    <w:name w:val="Side Bar Bullet"/>
    <w:basedOn w:val="Normal"/>
    <w:rsid w:val="00F722F8"/>
    <w:pPr>
      <w:numPr>
        <w:numId w:val="8"/>
      </w:numPr>
      <w:spacing w:before="120"/>
      <w:ind w:right="576"/>
    </w:pPr>
    <w:rPr>
      <w:rFonts w:ascii="HelveticaNeue Condensed" w:hAnsi="HelveticaNeue Condensed"/>
      <w:sz w:val="20"/>
    </w:rPr>
  </w:style>
  <w:style w:type="paragraph" w:customStyle="1" w:styleId="ExerciseNum">
    <w:name w:val="Exercise Num"/>
    <w:basedOn w:val="Normal"/>
    <w:link w:val="ExerciseNumChar"/>
    <w:qFormat/>
    <w:rsid w:val="00F722F8"/>
    <w:pPr>
      <w:numPr>
        <w:numId w:val="13"/>
      </w:numPr>
      <w:tabs>
        <w:tab w:val="clear" w:pos="0"/>
      </w:tabs>
      <w:spacing w:before="120"/>
      <w:ind w:right="576"/>
    </w:pPr>
    <w:rPr>
      <w:rFonts w:ascii="HelveticaNeue Condensed" w:hAnsi="HelveticaNeue Condensed"/>
      <w:sz w:val="20"/>
    </w:rPr>
  </w:style>
  <w:style w:type="character" w:customStyle="1" w:styleId="ExerciseNumChar">
    <w:name w:val="Exercise Num Char"/>
    <w:link w:val="ExerciseNum"/>
    <w:rsid w:val="00EA071A"/>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722F8"/>
    <w:pPr>
      <w:numPr>
        <w:numId w:val="10"/>
      </w:numPr>
      <w:tabs>
        <w:tab w:val="clear" w:pos="0"/>
      </w:tabs>
      <w:spacing w:before="120"/>
      <w:ind w:right="576"/>
    </w:pPr>
    <w:rPr>
      <w:rFonts w:ascii="HelveticaNeue Condensed" w:hAnsi="HelveticaNeue Condensed"/>
      <w:sz w:val="20"/>
    </w:rPr>
  </w:style>
  <w:style w:type="character" w:customStyle="1" w:styleId="SideBarNumChar">
    <w:name w:val="Side Bar Num Char"/>
    <w:link w:val="SideBarNum"/>
    <w:rsid w:val="00EA071A"/>
    <w:rPr>
      <w:rFonts w:ascii="HelveticaNeue Condensed" w:eastAsiaTheme="minorHAnsi" w:hAnsi="HelveticaNeue Condensed" w:cstheme="minorBidi"/>
      <w:szCs w:val="22"/>
    </w:rPr>
  </w:style>
  <w:style w:type="paragraph" w:customStyle="1" w:styleId="ExerciseCode">
    <w:name w:val="Exercise Code"/>
    <w:basedOn w:val="Normal"/>
    <w:link w:val="ExerciseCodeChar"/>
    <w:qFormat/>
    <w:rsid w:val="00F722F8"/>
    <w:pPr>
      <w:spacing w:before="360" w:after="240"/>
      <w:ind w:left="288" w:right="288"/>
      <w:contextualSpacing/>
    </w:pPr>
    <w:rPr>
      <w:rFonts w:ascii="HelveticaNeue Condensed" w:hAnsi="HelveticaNeue Condensed"/>
      <w:sz w:val="20"/>
    </w:rPr>
  </w:style>
  <w:style w:type="character" w:customStyle="1" w:styleId="ExerciseCodeChar">
    <w:name w:val="Exercise Code Char"/>
    <w:basedOn w:val="ExerciseBodyChar"/>
    <w:link w:val="ExerciseCode"/>
    <w:rsid w:val="00EA071A"/>
    <w:rPr>
      <w:rFonts w:ascii="HelveticaNeue Condensed" w:eastAsiaTheme="minorHAnsi" w:hAnsi="HelveticaNeue Condensed" w:cstheme="minorBidi"/>
      <w:szCs w:val="22"/>
    </w:rPr>
  </w:style>
  <w:style w:type="paragraph" w:customStyle="1" w:styleId="Dingbat">
    <w:name w:val="Dingbat"/>
    <w:basedOn w:val="NoteTipCaution"/>
    <w:link w:val="DingbatChar"/>
    <w:locked/>
    <w:rsid w:val="00EA071A"/>
    <w:rPr>
      <w:rFonts w:ascii="ZapfDingbats" w:hAnsi="ZapfDingbats"/>
      <w:color w:val="BFBFBF"/>
    </w:rPr>
  </w:style>
  <w:style w:type="character" w:customStyle="1" w:styleId="DingbatChar">
    <w:name w:val="Dingbat Char"/>
    <w:link w:val="Dingbat"/>
    <w:rsid w:val="00EA071A"/>
    <w:rPr>
      <w:rFonts w:ascii="ZapfDingbats" w:hAnsi="ZapfDingbats"/>
      <w:color w:val="BFBFBF"/>
    </w:rPr>
  </w:style>
  <w:style w:type="paragraph" w:customStyle="1" w:styleId="Style1">
    <w:name w:val="Style1"/>
    <w:basedOn w:val="Normal"/>
    <w:next w:val="Normal"/>
    <w:semiHidden/>
    <w:locked/>
    <w:rsid w:val="00EA071A"/>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table" w:styleId="TableList3">
    <w:name w:val="Table List 3"/>
    <w:basedOn w:val="TableNormal"/>
    <w:locked/>
    <w:rsid w:val="00EA071A"/>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BodyTextChar">
    <w:name w:val="Body Text Char"/>
    <w:link w:val="BodyText"/>
    <w:rsid w:val="00EA071A"/>
    <w:rPr>
      <w:rFonts w:ascii="HelveticaNeue-Roman" w:eastAsiaTheme="minorHAnsi" w:hAnsi="HelveticaNeue-Roman" w:cstheme="minorBidi"/>
      <w:szCs w:val="22"/>
    </w:rPr>
  </w:style>
  <w:style w:type="paragraph" w:styleId="TOC2">
    <w:name w:val="toc 2"/>
    <w:basedOn w:val="Normal"/>
    <w:next w:val="Normal"/>
    <w:autoRedefine/>
    <w:semiHidden/>
    <w:locked/>
    <w:rsid w:val="00EA071A"/>
    <w:pPr>
      <w:ind w:left="240"/>
    </w:pPr>
  </w:style>
  <w:style w:type="paragraph" w:styleId="TOC3">
    <w:name w:val="toc 3"/>
    <w:basedOn w:val="Normal"/>
    <w:next w:val="Normal"/>
    <w:autoRedefine/>
    <w:semiHidden/>
    <w:locked/>
    <w:rsid w:val="00EA071A"/>
    <w:pPr>
      <w:ind w:left="480"/>
    </w:pPr>
  </w:style>
  <w:style w:type="paragraph" w:customStyle="1" w:styleId="SideBarCode">
    <w:name w:val="Side Bar Code"/>
    <w:basedOn w:val="Normal"/>
    <w:link w:val="SideBarCodeChar"/>
    <w:qFormat/>
    <w:rsid w:val="00F722F8"/>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EA071A"/>
    <w:rPr>
      <w:rFonts w:ascii="HelveticaNeue Condensed" w:eastAsiaTheme="minorHAnsi" w:hAnsi="HelveticaNeue Condensed" w:cstheme="minorBidi"/>
      <w:szCs w:val="22"/>
    </w:rPr>
  </w:style>
  <w:style w:type="paragraph" w:styleId="Header">
    <w:name w:val="header"/>
    <w:basedOn w:val="Normal"/>
    <w:link w:val="HeaderChar"/>
    <w:rsid w:val="00F722F8"/>
    <w:pPr>
      <w:tabs>
        <w:tab w:val="center" w:pos="4680"/>
        <w:tab w:val="right" w:pos="9360"/>
      </w:tabs>
      <w:spacing w:after="120"/>
    </w:pPr>
    <w:rPr>
      <w:rFonts w:ascii="HelveticaNeue Condensed" w:hAnsi="HelveticaNeue Condensed"/>
      <w:b/>
      <w:sz w:val="18"/>
    </w:rPr>
  </w:style>
  <w:style w:type="character" w:customStyle="1" w:styleId="HeaderChar">
    <w:name w:val="Header Char"/>
    <w:link w:val="Header"/>
    <w:rsid w:val="00F423BF"/>
    <w:rPr>
      <w:rFonts w:ascii="HelveticaNeue Condensed" w:eastAsiaTheme="minorHAnsi" w:hAnsi="HelveticaNeue Condensed" w:cstheme="minorBidi"/>
      <w:b/>
      <w:sz w:val="18"/>
      <w:szCs w:val="22"/>
    </w:rPr>
  </w:style>
  <w:style w:type="character" w:customStyle="1" w:styleId="Heading6Char">
    <w:name w:val="Heading 6 Char"/>
    <w:basedOn w:val="DefaultParagraphFont"/>
    <w:link w:val="Heading6"/>
    <w:rsid w:val="00EA071A"/>
    <w:rPr>
      <w:rFonts w:ascii="Calibri" w:eastAsia="PMingLiU" w:hAnsi="Calibri" w:cstheme="minorBidi"/>
      <w:b/>
      <w:bCs/>
      <w:sz w:val="22"/>
      <w:szCs w:val="22"/>
    </w:rPr>
  </w:style>
  <w:style w:type="paragraph" w:customStyle="1" w:styleId="ExerciseNumList">
    <w:name w:val="Exercise Num List"/>
    <w:basedOn w:val="ExerciseBody"/>
    <w:locked/>
    <w:rsid w:val="00EA071A"/>
    <w:pPr>
      <w:tabs>
        <w:tab w:val="num" w:pos="360"/>
      </w:tabs>
      <w:spacing w:before="120"/>
      <w:ind w:left="360" w:right="288" w:hanging="360"/>
    </w:pPr>
  </w:style>
  <w:style w:type="table" w:styleId="TableGrid">
    <w:name w:val="Table Grid"/>
    <w:basedOn w:val="TableNormal"/>
    <w:rsid w:val="00F722F8"/>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BookTitle1">
    <w:name w:val="Book Title1"/>
    <w:basedOn w:val="Normal"/>
    <w:locked/>
    <w:rsid w:val="00EA071A"/>
    <w:pPr>
      <w:spacing w:before="600" w:after="240"/>
    </w:pPr>
    <w:rPr>
      <w:rFonts w:ascii="HelveticaNeue MediumExt" w:hAnsi="HelveticaNeue MediumExt"/>
      <w:sz w:val="80"/>
    </w:rPr>
  </w:style>
  <w:style w:type="paragraph" w:customStyle="1" w:styleId="BookSubtitle">
    <w:name w:val="Book Subtitle"/>
    <w:basedOn w:val="BookTitle1"/>
    <w:locked/>
    <w:rsid w:val="00EA071A"/>
    <w:pPr>
      <w:spacing w:before="120"/>
    </w:pPr>
    <w:rPr>
      <w:rFonts w:ascii="HelveticaNeue Condensed" w:hAnsi="HelveticaNeue Condensed"/>
      <w:sz w:val="60"/>
    </w:rPr>
  </w:style>
  <w:style w:type="paragraph" w:customStyle="1" w:styleId="ExerciseSubhead">
    <w:name w:val="Exercise Subhead"/>
    <w:basedOn w:val="Normal"/>
    <w:rsid w:val="00F722F8"/>
    <w:pPr>
      <w:spacing w:before="120" w:after="240"/>
      <w:ind w:left="288" w:right="288"/>
      <w:contextualSpacing/>
      <w:jc w:val="center"/>
    </w:pPr>
    <w:rPr>
      <w:rFonts w:ascii="Arial" w:hAnsi="Arial"/>
      <w:b/>
      <w:color w:val="808080"/>
      <w:sz w:val="21"/>
      <w:u w:val="single"/>
    </w:rPr>
  </w:style>
  <w:style w:type="character" w:customStyle="1" w:styleId="BlackDingbat">
    <w:name w:val="Black Dingbat"/>
    <w:rsid w:val="00F722F8"/>
    <w:rPr>
      <w:rFonts w:ascii="ZapfDingbats" w:hAnsi="ZapfDingbats"/>
      <w:color w:val="auto"/>
      <w:szCs w:val="24"/>
    </w:rPr>
  </w:style>
  <w:style w:type="paragraph" w:customStyle="1" w:styleId="SideBarSubhead">
    <w:name w:val="Side Bar Subhead"/>
    <w:basedOn w:val="Normal"/>
    <w:rsid w:val="00F722F8"/>
    <w:pPr>
      <w:spacing w:before="120" w:after="240"/>
      <w:ind w:left="288" w:right="288"/>
      <w:contextualSpacing/>
      <w:jc w:val="center"/>
    </w:pPr>
    <w:rPr>
      <w:rFonts w:ascii="Arial" w:hAnsi="Arial"/>
      <w:b/>
      <w:color w:val="808080"/>
      <w:sz w:val="21"/>
      <w:u w:val="single"/>
    </w:rPr>
  </w:style>
  <w:style w:type="paragraph" w:customStyle="1" w:styleId="PartOpenerText">
    <w:name w:val="Part Opener Text"/>
    <w:basedOn w:val="Normal"/>
    <w:next w:val="BodyText"/>
    <w:locked/>
    <w:rsid w:val="00EA071A"/>
    <w:pPr>
      <w:spacing w:before="120" w:line="360" w:lineRule="auto"/>
      <w:contextualSpacing/>
    </w:pPr>
    <w:rPr>
      <w:rFonts w:ascii="Trebuchet MS" w:hAnsi="Trebuchet MS"/>
      <w:b/>
      <w:spacing w:val="-6"/>
    </w:rPr>
  </w:style>
  <w:style w:type="table" w:customStyle="1" w:styleId="ApressTable">
    <w:name w:val="Apress Table"/>
    <w:basedOn w:val="TableNormal"/>
    <w:locked/>
    <w:rsid w:val="00EA071A"/>
    <w:pPr>
      <w:spacing w:before="120" w:after="120"/>
    </w:pPr>
    <w:rPr>
      <w:rFonts w:ascii="Utopia" w:hAnsi="Utopia"/>
      <w:sz w:val="18"/>
    </w:rPr>
    <w:tblPr>
      <w:tblCellMar>
        <w:left w:w="0" w:type="dxa"/>
        <w:right w:w="0" w:type="dxa"/>
      </w:tblCellMar>
    </w:tblPr>
  </w:style>
  <w:style w:type="paragraph" w:styleId="BodyTextIndent">
    <w:name w:val="Body Text Indent"/>
    <w:basedOn w:val="Normal"/>
    <w:link w:val="BodyTextIndentChar"/>
    <w:locked/>
    <w:rsid w:val="00EA071A"/>
    <w:pPr>
      <w:ind w:left="360"/>
    </w:pPr>
  </w:style>
  <w:style w:type="character" w:customStyle="1" w:styleId="BodyTextIndentChar">
    <w:name w:val="Body Text Indent Char"/>
    <w:basedOn w:val="DefaultParagraphFont"/>
    <w:link w:val="BodyTextIndent"/>
    <w:rsid w:val="00EA071A"/>
    <w:rPr>
      <w:rFonts w:asciiTheme="minorHAnsi" w:eastAsiaTheme="minorHAnsi" w:hAnsiTheme="minorHAnsi" w:cstheme="minorBidi"/>
      <w:sz w:val="22"/>
      <w:szCs w:val="22"/>
    </w:rPr>
  </w:style>
  <w:style w:type="paragraph" w:styleId="BalloonText">
    <w:name w:val="Balloon Text"/>
    <w:basedOn w:val="Normal"/>
    <w:link w:val="BalloonTextChar"/>
    <w:locked/>
    <w:rsid w:val="00EA071A"/>
    <w:rPr>
      <w:rFonts w:ascii="Tahoma" w:hAnsi="Tahoma" w:cs="Tahoma"/>
      <w:sz w:val="16"/>
      <w:szCs w:val="16"/>
    </w:rPr>
  </w:style>
  <w:style w:type="character" w:customStyle="1" w:styleId="BalloonTextChar">
    <w:name w:val="Balloon Text Char"/>
    <w:basedOn w:val="DefaultParagraphFont"/>
    <w:link w:val="BalloonText"/>
    <w:rsid w:val="00EA071A"/>
    <w:rPr>
      <w:rFonts w:ascii="Tahoma" w:eastAsiaTheme="minorHAnsi" w:hAnsi="Tahoma" w:cs="Tahoma"/>
      <w:sz w:val="16"/>
      <w:szCs w:val="16"/>
    </w:rPr>
  </w:style>
  <w:style w:type="paragraph" w:styleId="Revision">
    <w:name w:val="Revision"/>
    <w:hidden/>
    <w:uiPriority w:val="99"/>
    <w:semiHidden/>
    <w:rsid w:val="00F722F8"/>
    <w:rPr>
      <w:rFonts w:ascii="Calibri" w:eastAsia="Calibri" w:hAnsi="Calibri"/>
      <w:sz w:val="22"/>
      <w:szCs w:val="22"/>
    </w:rPr>
  </w:style>
  <w:style w:type="character" w:styleId="IntenseEmphasis">
    <w:name w:val="Intense Emphasis"/>
    <w:basedOn w:val="DefaultParagraphFont"/>
    <w:uiPriority w:val="21"/>
    <w:qFormat/>
    <w:rsid w:val="00F722F8"/>
    <w:rPr>
      <w:b/>
      <w:bCs/>
      <w:i/>
      <w:iCs/>
      <w:color w:val="auto"/>
    </w:rPr>
  </w:style>
  <w:style w:type="character" w:styleId="Emphasis">
    <w:name w:val="Emphasis"/>
    <w:basedOn w:val="DefaultParagraphFont"/>
    <w:qFormat/>
    <w:rsid w:val="00F722F8"/>
    <w:rPr>
      <w:i/>
      <w:iCs/>
    </w:rPr>
  </w:style>
  <w:style w:type="character" w:styleId="Strong">
    <w:name w:val="Strong"/>
    <w:basedOn w:val="DefaultParagraphFont"/>
    <w:qFormat/>
    <w:rsid w:val="00F722F8"/>
    <w:rPr>
      <w:b/>
      <w:bCs/>
    </w:rPr>
  </w:style>
  <w:style w:type="paragraph" w:styleId="Subtitle">
    <w:name w:val="Subtitle"/>
    <w:basedOn w:val="Normal"/>
    <w:next w:val="Normal"/>
    <w:link w:val="SubtitleChar"/>
    <w:qFormat/>
    <w:rsid w:val="00F722F8"/>
    <w:pPr>
      <w:spacing w:after="60"/>
      <w:jc w:val="center"/>
      <w:outlineLvl w:val="1"/>
    </w:pPr>
    <w:rPr>
      <w:rFonts w:ascii="Cambria" w:hAnsi="Cambria"/>
    </w:rPr>
  </w:style>
  <w:style w:type="character" w:customStyle="1" w:styleId="SubtitleChar">
    <w:name w:val="Subtitle Char"/>
    <w:basedOn w:val="DefaultParagraphFont"/>
    <w:link w:val="Subtitle"/>
    <w:rsid w:val="00EA071A"/>
    <w:rPr>
      <w:rFonts w:ascii="Cambria" w:eastAsiaTheme="minorHAnsi" w:hAnsi="Cambria" w:cstheme="minorBidi"/>
      <w:sz w:val="22"/>
      <w:szCs w:val="24"/>
    </w:rPr>
  </w:style>
  <w:style w:type="paragraph" w:styleId="FootnoteText">
    <w:name w:val="footnote text"/>
    <w:basedOn w:val="Normal"/>
    <w:link w:val="FootnoteTextChar"/>
    <w:locked/>
    <w:rsid w:val="00E349D2"/>
    <w:rPr>
      <w:sz w:val="20"/>
      <w:szCs w:val="20"/>
    </w:rPr>
  </w:style>
  <w:style w:type="character" w:customStyle="1" w:styleId="FootnoteTextChar">
    <w:name w:val="Footnote Text Char"/>
    <w:basedOn w:val="DefaultParagraphFont"/>
    <w:link w:val="FootnoteText"/>
    <w:rsid w:val="00E349D2"/>
    <w:rPr>
      <w:rFonts w:asciiTheme="minorHAnsi" w:eastAsiaTheme="minorHAnsi" w:hAnsiTheme="minorHAnsi" w:cstheme="minorBidi"/>
    </w:rPr>
  </w:style>
  <w:style w:type="paragraph" w:styleId="ListParagraph">
    <w:name w:val="List Paragraph"/>
    <w:basedOn w:val="Normal"/>
    <w:uiPriority w:val="34"/>
    <w:qFormat/>
    <w:locked/>
    <w:rsid w:val="00D71718"/>
    <w:pPr>
      <w:ind w:left="720"/>
      <w:contextualSpacing/>
    </w:pPr>
  </w:style>
  <w:style w:type="paragraph" w:styleId="NormalWeb">
    <w:name w:val="Normal (Web)"/>
    <w:basedOn w:val="Normal"/>
    <w:semiHidden/>
    <w:unhideWhenUsed/>
    <w:locked/>
    <w:rsid w:val="0035182C"/>
    <w:rPr>
      <w:rFonts w:ascii="Times New Roman" w:hAnsi="Times New Roman" w:cs="Times New Roman"/>
    </w:rPr>
  </w:style>
  <w:style w:type="character" w:styleId="HTMLCode">
    <w:name w:val="HTML Code"/>
    <w:basedOn w:val="DefaultParagraphFont"/>
    <w:semiHidden/>
    <w:unhideWhenUsed/>
    <w:locked/>
    <w:rsid w:val="00C647CF"/>
    <w:rPr>
      <w:rFonts w:ascii="Courier" w:hAnsi="Courier"/>
      <w:sz w:val="20"/>
      <w:szCs w:val="20"/>
    </w:rPr>
  </w:style>
  <w:style w:type="character" w:styleId="CommentReference">
    <w:name w:val="annotation reference"/>
    <w:basedOn w:val="DefaultParagraphFont"/>
    <w:semiHidden/>
    <w:unhideWhenUsed/>
    <w:locked/>
    <w:rsid w:val="00147D0A"/>
    <w:rPr>
      <w:sz w:val="16"/>
      <w:szCs w:val="16"/>
    </w:rPr>
  </w:style>
  <w:style w:type="paragraph" w:styleId="CommentText">
    <w:name w:val="annotation text"/>
    <w:basedOn w:val="Normal"/>
    <w:link w:val="CommentTextChar"/>
    <w:semiHidden/>
    <w:unhideWhenUsed/>
    <w:locked/>
    <w:rsid w:val="00147D0A"/>
    <w:pPr>
      <w:spacing w:line="240" w:lineRule="auto"/>
    </w:pPr>
    <w:rPr>
      <w:sz w:val="20"/>
      <w:szCs w:val="20"/>
    </w:rPr>
  </w:style>
  <w:style w:type="character" w:customStyle="1" w:styleId="CommentTextChar">
    <w:name w:val="Comment Text Char"/>
    <w:basedOn w:val="DefaultParagraphFont"/>
    <w:link w:val="CommentText"/>
    <w:semiHidden/>
    <w:rsid w:val="00147D0A"/>
    <w:rPr>
      <w:rFonts w:asciiTheme="minorHAnsi" w:eastAsiaTheme="minorHAnsi" w:hAnsiTheme="minorHAnsi" w:cstheme="minorBidi"/>
    </w:rPr>
  </w:style>
  <w:style w:type="paragraph" w:styleId="CommentSubject">
    <w:name w:val="annotation subject"/>
    <w:basedOn w:val="CommentText"/>
    <w:next w:val="CommentText"/>
    <w:link w:val="CommentSubjectChar"/>
    <w:semiHidden/>
    <w:unhideWhenUsed/>
    <w:locked/>
    <w:rsid w:val="00147D0A"/>
    <w:rPr>
      <w:b/>
      <w:bCs/>
    </w:rPr>
  </w:style>
  <w:style w:type="character" w:customStyle="1" w:styleId="CommentSubjectChar">
    <w:name w:val="Comment Subject Char"/>
    <w:basedOn w:val="CommentTextChar"/>
    <w:link w:val="CommentSubject"/>
    <w:semiHidden/>
    <w:rsid w:val="00147D0A"/>
    <w:rPr>
      <w:rFonts w:asciiTheme="minorHAnsi" w:eastAsiaTheme="minorHAnsi" w:hAnsiTheme="minorHAns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82310">
      <w:bodyDiv w:val="1"/>
      <w:marLeft w:val="0"/>
      <w:marRight w:val="0"/>
      <w:marTop w:val="0"/>
      <w:marBottom w:val="0"/>
      <w:divBdr>
        <w:top w:val="none" w:sz="0" w:space="0" w:color="auto"/>
        <w:left w:val="none" w:sz="0" w:space="0" w:color="auto"/>
        <w:bottom w:val="none" w:sz="0" w:space="0" w:color="auto"/>
        <w:right w:val="none" w:sz="0" w:space="0" w:color="auto"/>
      </w:divBdr>
    </w:div>
    <w:div w:id="424887161">
      <w:bodyDiv w:val="1"/>
      <w:marLeft w:val="0"/>
      <w:marRight w:val="0"/>
      <w:marTop w:val="0"/>
      <w:marBottom w:val="0"/>
      <w:divBdr>
        <w:top w:val="none" w:sz="0" w:space="0" w:color="auto"/>
        <w:left w:val="none" w:sz="0" w:space="0" w:color="auto"/>
        <w:bottom w:val="none" w:sz="0" w:space="0" w:color="auto"/>
        <w:right w:val="none" w:sz="0" w:space="0" w:color="auto"/>
      </w:divBdr>
    </w:div>
    <w:div w:id="469638498">
      <w:bodyDiv w:val="1"/>
      <w:marLeft w:val="0"/>
      <w:marRight w:val="0"/>
      <w:marTop w:val="0"/>
      <w:marBottom w:val="0"/>
      <w:divBdr>
        <w:top w:val="none" w:sz="0" w:space="0" w:color="auto"/>
        <w:left w:val="none" w:sz="0" w:space="0" w:color="auto"/>
        <w:bottom w:val="none" w:sz="0" w:space="0" w:color="auto"/>
        <w:right w:val="none" w:sz="0" w:space="0" w:color="auto"/>
      </w:divBdr>
    </w:div>
    <w:div w:id="507596959">
      <w:bodyDiv w:val="1"/>
      <w:marLeft w:val="0"/>
      <w:marRight w:val="0"/>
      <w:marTop w:val="0"/>
      <w:marBottom w:val="0"/>
      <w:divBdr>
        <w:top w:val="none" w:sz="0" w:space="0" w:color="auto"/>
        <w:left w:val="none" w:sz="0" w:space="0" w:color="auto"/>
        <w:bottom w:val="none" w:sz="0" w:space="0" w:color="auto"/>
        <w:right w:val="none" w:sz="0" w:space="0" w:color="auto"/>
      </w:divBdr>
    </w:div>
    <w:div w:id="718824943">
      <w:bodyDiv w:val="1"/>
      <w:marLeft w:val="0"/>
      <w:marRight w:val="0"/>
      <w:marTop w:val="0"/>
      <w:marBottom w:val="0"/>
      <w:divBdr>
        <w:top w:val="none" w:sz="0" w:space="0" w:color="auto"/>
        <w:left w:val="none" w:sz="0" w:space="0" w:color="auto"/>
        <w:bottom w:val="none" w:sz="0" w:space="0" w:color="auto"/>
        <w:right w:val="none" w:sz="0" w:space="0" w:color="auto"/>
      </w:divBdr>
    </w:div>
    <w:div w:id="733160663">
      <w:bodyDiv w:val="1"/>
      <w:marLeft w:val="0"/>
      <w:marRight w:val="0"/>
      <w:marTop w:val="0"/>
      <w:marBottom w:val="0"/>
      <w:divBdr>
        <w:top w:val="none" w:sz="0" w:space="0" w:color="auto"/>
        <w:left w:val="none" w:sz="0" w:space="0" w:color="auto"/>
        <w:bottom w:val="none" w:sz="0" w:space="0" w:color="auto"/>
        <w:right w:val="none" w:sz="0" w:space="0" w:color="auto"/>
      </w:divBdr>
    </w:div>
    <w:div w:id="951741658">
      <w:bodyDiv w:val="1"/>
      <w:marLeft w:val="0"/>
      <w:marRight w:val="0"/>
      <w:marTop w:val="0"/>
      <w:marBottom w:val="0"/>
      <w:divBdr>
        <w:top w:val="none" w:sz="0" w:space="0" w:color="auto"/>
        <w:left w:val="none" w:sz="0" w:space="0" w:color="auto"/>
        <w:bottom w:val="none" w:sz="0" w:space="0" w:color="auto"/>
        <w:right w:val="none" w:sz="0" w:space="0" w:color="auto"/>
      </w:divBdr>
    </w:div>
    <w:div w:id="1060206540">
      <w:bodyDiv w:val="1"/>
      <w:marLeft w:val="0"/>
      <w:marRight w:val="0"/>
      <w:marTop w:val="0"/>
      <w:marBottom w:val="0"/>
      <w:divBdr>
        <w:top w:val="none" w:sz="0" w:space="0" w:color="auto"/>
        <w:left w:val="none" w:sz="0" w:space="0" w:color="auto"/>
        <w:bottom w:val="none" w:sz="0" w:space="0" w:color="auto"/>
        <w:right w:val="none" w:sz="0" w:space="0" w:color="auto"/>
      </w:divBdr>
    </w:div>
    <w:div w:id="1142234574">
      <w:bodyDiv w:val="1"/>
      <w:marLeft w:val="0"/>
      <w:marRight w:val="0"/>
      <w:marTop w:val="0"/>
      <w:marBottom w:val="0"/>
      <w:divBdr>
        <w:top w:val="none" w:sz="0" w:space="0" w:color="auto"/>
        <w:left w:val="none" w:sz="0" w:space="0" w:color="auto"/>
        <w:bottom w:val="none" w:sz="0" w:space="0" w:color="auto"/>
        <w:right w:val="none" w:sz="0" w:space="0" w:color="auto"/>
      </w:divBdr>
    </w:div>
    <w:div w:id="1187522340">
      <w:bodyDiv w:val="1"/>
      <w:marLeft w:val="0"/>
      <w:marRight w:val="0"/>
      <w:marTop w:val="0"/>
      <w:marBottom w:val="0"/>
      <w:divBdr>
        <w:top w:val="none" w:sz="0" w:space="0" w:color="auto"/>
        <w:left w:val="none" w:sz="0" w:space="0" w:color="auto"/>
        <w:bottom w:val="none" w:sz="0" w:space="0" w:color="auto"/>
        <w:right w:val="none" w:sz="0" w:space="0" w:color="auto"/>
      </w:divBdr>
    </w:div>
    <w:div w:id="1190072860">
      <w:bodyDiv w:val="1"/>
      <w:marLeft w:val="0"/>
      <w:marRight w:val="0"/>
      <w:marTop w:val="0"/>
      <w:marBottom w:val="0"/>
      <w:divBdr>
        <w:top w:val="none" w:sz="0" w:space="0" w:color="auto"/>
        <w:left w:val="none" w:sz="0" w:space="0" w:color="auto"/>
        <w:bottom w:val="none" w:sz="0" w:space="0" w:color="auto"/>
        <w:right w:val="none" w:sz="0" w:space="0" w:color="auto"/>
      </w:divBdr>
    </w:div>
    <w:div w:id="1256018790">
      <w:bodyDiv w:val="1"/>
      <w:marLeft w:val="0"/>
      <w:marRight w:val="0"/>
      <w:marTop w:val="0"/>
      <w:marBottom w:val="0"/>
      <w:divBdr>
        <w:top w:val="none" w:sz="0" w:space="0" w:color="auto"/>
        <w:left w:val="none" w:sz="0" w:space="0" w:color="auto"/>
        <w:bottom w:val="none" w:sz="0" w:space="0" w:color="auto"/>
        <w:right w:val="none" w:sz="0" w:space="0" w:color="auto"/>
      </w:divBdr>
    </w:div>
    <w:div w:id="1400248847">
      <w:bodyDiv w:val="1"/>
      <w:marLeft w:val="0"/>
      <w:marRight w:val="0"/>
      <w:marTop w:val="0"/>
      <w:marBottom w:val="0"/>
      <w:divBdr>
        <w:top w:val="none" w:sz="0" w:space="0" w:color="auto"/>
        <w:left w:val="none" w:sz="0" w:space="0" w:color="auto"/>
        <w:bottom w:val="none" w:sz="0" w:space="0" w:color="auto"/>
        <w:right w:val="none" w:sz="0" w:space="0" w:color="auto"/>
      </w:divBdr>
    </w:div>
    <w:div w:id="1579973246">
      <w:bodyDiv w:val="1"/>
      <w:marLeft w:val="0"/>
      <w:marRight w:val="0"/>
      <w:marTop w:val="0"/>
      <w:marBottom w:val="0"/>
      <w:divBdr>
        <w:top w:val="none" w:sz="0" w:space="0" w:color="auto"/>
        <w:left w:val="none" w:sz="0" w:space="0" w:color="auto"/>
        <w:bottom w:val="none" w:sz="0" w:space="0" w:color="auto"/>
        <w:right w:val="none" w:sz="0" w:space="0" w:color="auto"/>
      </w:divBdr>
    </w:div>
    <w:div w:id="1694839539">
      <w:bodyDiv w:val="1"/>
      <w:marLeft w:val="0"/>
      <w:marRight w:val="0"/>
      <w:marTop w:val="0"/>
      <w:marBottom w:val="0"/>
      <w:divBdr>
        <w:top w:val="none" w:sz="0" w:space="0" w:color="auto"/>
        <w:left w:val="none" w:sz="0" w:space="0" w:color="auto"/>
        <w:bottom w:val="none" w:sz="0" w:space="0" w:color="auto"/>
        <w:right w:val="none" w:sz="0" w:space="0" w:color="auto"/>
      </w:divBdr>
    </w:div>
    <w:div w:id="170624655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94199290">
      <w:bodyDiv w:val="1"/>
      <w:marLeft w:val="0"/>
      <w:marRight w:val="0"/>
      <w:marTop w:val="0"/>
      <w:marBottom w:val="0"/>
      <w:divBdr>
        <w:top w:val="none" w:sz="0" w:space="0" w:color="auto"/>
        <w:left w:val="none" w:sz="0" w:space="0" w:color="auto"/>
        <w:bottom w:val="none" w:sz="0" w:space="0" w:color="auto"/>
        <w:right w:val="none" w:sz="0" w:space="0" w:color="auto"/>
      </w:divBdr>
    </w:div>
    <w:div w:id="2014261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eveloper.apple.com/library/ios/ApplePay_Guide/" TargetMode="Externa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www.authorize.net/content/dam/authorize/documents/ApplePay_sdk.pdf"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hyperlink" Target="https://www.apple.com/certificateauthority/" TargetMode="Externa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1.xml"/><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StatusTo xmlns="8174D55D-62D2-4FC9-BDA9-B68AEBA9239D">First Draft</StatusTo>
    <Chapter_x0020_Number xmlns="149daad8-53e0-4e54-a1b9-e9d4e4fc36cb">16</Chapter_x0020_Number>
    <StatusFrom xmlns="8174D55D-62D2-4FC9-BDA9-B68AEBA9239D">First Draft</StatusFrom>
    <Update_x0020_ChapterOn_x0020_Root xmlns="8174d55d-62d2-4fc9-bda9-b68aeba9239d">
      <Url xsi:nil="true"/>
      <Description xsi:nil="true"/>
    </Update_x0020_ChapterOn_x0020_Root>
    <Update_x0020_ChapterOn_x0020_Root_x0028_1_x0029_ xmlns="8174d55d-62d2-4fc9-bda9-b68aeba9239d">
      <Url xsi:nil="true"/>
      <Description xsi:nil="true"/>
    </Update_x0020_ChapterOn_x0020_Root_x0028_1_x0029_>
    <Status xmlns="119e8ce9-fc33-4402-becb-6d0fbcbb8ab0">Tech Review Approved</Statu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8AC9A3A30B20042837D0D0316EB1CB0" ma:contentTypeVersion="" ma:contentTypeDescription="Create a new document." ma:contentTypeScope="" ma:versionID="3ac9e004f5c3b226db3dc2d5a5b29968">
  <xsd:schema xmlns:xsd="http://www.w3.org/2001/XMLSchema" xmlns:xs="http://www.w3.org/2001/XMLSchema" xmlns:p="http://schemas.microsoft.com/office/2006/metadata/properties" xmlns:ns2="119e8ce9-fc33-4402-becb-6d0fbcbb8ab0" xmlns:ns3="149daad8-53e0-4e54-a1b9-e9d4e4fc36cb" xmlns:ns4="8174D55D-62D2-4FC9-BDA9-B68AEBA9239D" xmlns:ns5="8174d55d-62d2-4fc9-bda9-b68aeba9239d" xmlns:ns6="f4172c31-a37d-4b5b-9712-30ac13abec8f" targetNamespace="http://schemas.microsoft.com/office/2006/metadata/properties" ma:root="true" ma:fieldsID="287050c4e6b19c2cdc548f6a90466a7e" ns2:_="" ns3:_="" ns4:_="" ns5:_="" ns6:_="">
    <xsd:import namespace="119e8ce9-fc33-4402-becb-6d0fbcbb8ab0"/>
    <xsd:import namespace="149daad8-53e0-4e54-a1b9-e9d4e4fc36cb"/>
    <xsd:import namespace="8174D55D-62D2-4FC9-BDA9-B68AEBA9239D"/>
    <xsd:import namespace="8174d55d-62d2-4fc9-bda9-b68aeba9239d"/>
    <xsd:import namespace="f4172c31-a37d-4b5b-9712-30ac13abec8f"/>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8174D55D-62D2-4FC9-BDA9-B68AEBA9239D"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8174d55d-62d2-4fc9-bda9-b68aeba9239d"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4172c31-a37d-4b5b-9712-30ac13abec8f" elementFormDefault="qualified">
    <xsd:import namespace="http://schemas.microsoft.com/office/2006/documentManagement/types"/>
    <xsd:import namespace="http://schemas.microsoft.com/office/infopath/2007/PartnerControls"/>
    <xsd:element name="SharedWithUsers" ma:index="1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BC19CB-50A3-4BEF-8CA7-035ACFFF64D4}">
  <ds:schemaRefs>
    <ds:schemaRef ds:uri="http://schemas.microsoft.com/sharepoint/v3/contenttype/forms"/>
  </ds:schemaRefs>
</ds:datastoreItem>
</file>

<file path=customXml/itemProps2.xml><?xml version="1.0" encoding="utf-8"?>
<ds:datastoreItem xmlns:ds="http://schemas.openxmlformats.org/officeDocument/2006/customXml" ds:itemID="{7919B5C9-D2B0-4457-9329-94C331576F6B}">
  <ds:schemaRefs>
    <ds:schemaRef ds:uri="http://schemas.microsoft.com/office/2006/metadata/properties"/>
    <ds:schemaRef ds:uri="8174D55D-62D2-4FC9-BDA9-B68AEBA9239D"/>
    <ds:schemaRef ds:uri="149daad8-53e0-4e54-a1b9-e9d4e4fc36cb"/>
    <ds:schemaRef ds:uri="8174d55d-62d2-4fc9-bda9-b68aeba9239d"/>
    <ds:schemaRef ds:uri="119e8ce9-fc33-4402-becb-6d0fbcbb8ab0"/>
  </ds:schemaRefs>
</ds:datastoreItem>
</file>

<file path=customXml/itemProps3.xml><?xml version="1.0" encoding="utf-8"?>
<ds:datastoreItem xmlns:ds="http://schemas.openxmlformats.org/officeDocument/2006/customXml" ds:itemID="{CBC11CBB-5BB7-46E1-9700-B0ED4CD835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8174D55D-62D2-4FC9-BDA9-B68AEBA9239D"/>
    <ds:schemaRef ds:uri="8174d55d-62d2-4fc9-bda9-b68aeba9239d"/>
    <ds:schemaRef ds:uri="f4172c31-a37d-4b5b-9712-30ac13abec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4979C05-D6CA-4194-8C34-ADB548A8D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37</Pages>
  <Words>6856</Words>
  <Characters>39081</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45846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Gheorghe Chesler</dc:creator>
  <cp:lastModifiedBy>georg</cp:lastModifiedBy>
  <cp:revision>4</cp:revision>
  <cp:lastPrinted>2012-10-04T12:14:00Z</cp:lastPrinted>
  <dcterms:created xsi:type="dcterms:W3CDTF">2015-11-09T02:43:00Z</dcterms:created>
  <dcterms:modified xsi:type="dcterms:W3CDTF">2015-11-10T06:24:00Z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0x010100C8AC9A3A30B20042837D0D0316EB1CB0</vt:lpwstr>
  </property>
</Properties>
</file>